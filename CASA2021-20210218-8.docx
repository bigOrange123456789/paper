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36"/>
        </w:rPr>
      </w:pPr>
      <w:r>
        <w:rPr>
          <w:rFonts w:ascii="Times New Roman" w:hAnsi="Times New Roman" w:cs="Times New Roman"/>
          <w:b/>
          <w:bCs/>
          <w:sz w:val="28"/>
          <w:szCs w:val="36"/>
        </w:rPr>
        <w:t xml:space="preserve">Lightweight </w:t>
      </w:r>
      <w:commentRangeStart w:id="0"/>
      <w:commentRangeStart w:id="1"/>
      <w:r>
        <w:rPr>
          <w:rFonts w:ascii="Times New Roman" w:hAnsi="Times New Roman" w:cs="Times New Roman"/>
          <w:b/>
          <w:bCs/>
          <w:sz w:val="28"/>
          <w:szCs w:val="36"/>
        </w:rPr>
        <w:t xml:space="preserve">Key Technologies </w:t>
      </w:r>
      <w:commentRangeEnd w:id="0"/>
      <w:r>
        <w:rPr>
          <w:rStyle w:val="12"/>
        </w:rPr>
        <w:commentReference w:id="0"/>
      </w:r>
      <w:commentRangeEnd w:id="1"/>
      <w:r>
        <w:commentReference w:id="1"/>
      </w:r>
      <w:r>
        <w:rPr>
          <w:rFonts w:ascii="Times New Roman" w:hAnsi="Times New Roman" w:cs="Times New Roman"/>
          <w:b/>
          <w:bCs/>
          <w:sz w:val="28"/>
          <w:szCs w:val="36"/>
        </w:rPr>
        <w:t>for Massive Multi-player Online</w:t>
      </w:r>
    </w:p>
    <w:p>
      <w:pPr>
        <w:jc w:val="center"/>
        <w:rPr>
          <w:rFonts w:ascii="Times New Roman" w:hAnsi="Times New Roman" w:cs="Times New Roman"/>
          <w:b/>
          <w:bCs/>
          <w:sz w:val="28"/>
          <w:szCs w:val="36"/>
        </w:rPr>
      </w:pPr>
      <w:r>
        <w:rPr>
          <w:rFonts w:ascii="Times New Roman" w:hAnsi="Times New Roman" w:cs="Times New Roman"/>
          <w:b/>
          <w:bCs/>
          <w:sz w:val="28"/>
          <w:szCs w:val="36"/>
        </w:rPr>
        <w:t>WebVR Conferencing</w:t>
      </w:r>
    </w:p>
    <w:p/>
    <w:p>
      <w:pPr>
        <w:jc w:val="center"/>
      </w:pPr>
      <w:r>
        <w:rPr>
          <w:rFonts w:hint="eastAsia"/>
        </w:rPr>
        <w:t>单位信息：同济大学-智慧Web3D实验室 吉林动画学院-智慧虚拟现实研究院</w:t>
      </w:r>
    </w:p>
    <w:p>
      <w:pPr>
        <w:jc w:val="center"/>
      </w:pPr>
      <w:r>
        <w:rPr>
          <w:rFonts w:hint="eastAsia"/>
        </w:rPr>
        <w:t>Smart Web3D Media Lab, Tongji University</w:t>
      </w:r>
    </w:p>
    <w:p>
      <w:pPr>
        <w:jc w:val="center"/>
      </w:pPr>
      <w:r>
        <w:rPr>
          <w:rFonts w:hint="eastAsia"/>
        </w:rPr>
        <w:t>Smart VR R&amp;D Center, Jilin Animation Institute</w:t>
      </w:r>
    </w:p>
    <w:p>
      <w:pPr>
        <w:jc w:val="center"/>
      </w:pPr>
      <w:r>
        <w:rPr>
          <w:rFonts w:hint="eastAsia"/>
          <w:highlight w:val="yellow"/>
        </w:rPr>
        <w:t>作者信息：根据大家的贡献度来定</w:t>
      </w:r>
    </w:p>
    <w:p/>
    <w:p>
      <w:pPr>
        <w:rPr>
          <w:b/>
          <w:bCs/>
          <w:highlight w:val="yellow"/>
        </w:rPr>
      </w:pPr>
      <w:r>
        <w:rPr>
          <w:rFonts w:hint="eastAsia"/>
          <w:b/>
          <w:bCs/>
          <w:highlight w:val="yellow"/>
        </w:rPr>
        <w:t>摘要</w:t>
      </w:r>
    </w:p>
    <w:p>
      <w:pPr>
        <w:ind w:firstLine="420"/>
        <w:rPr>
          <w:ins w:id="0" w:author="Gao, Yan" w:date="2021-02-16T18:23:00Z"/>
        </w:rPr>
      </w:pPr>
      <w:ins w:id="1" w:author="Gao, Yan" w:date="2021-02-16T17:56:00Z">
        <w:r>
          <w:rPr>
            <w:rFonts w:hint="eastAsia"/>
          </w:rPr>
          <w:t>We</w:t>
        </w:r>
      </w:ins>
      <w:ins w:id="2" w:author="Gao, Yan" w:date="2021-02-16T17:56:00Z">
        <w:r>
          <w:rPr/>
          <w:t>bVR</w:t>
        </w:r>
      </w:ins>
      <w:ins w:id="3" w:author="Gao, Yan" w:date="2021-02-16T17:56:00Z">
        <w:r>
          <w:rPr>
            <w:rFonts w:hint="eastAsia"/>
          </w:rPr>
          <w:t>与在线会议</w:t>
        </w:r>
      </w:ins>
      <w:ins w:id="4" w:author="Gao, Yan" w:date="2021-02-16T18:04:00Z">
        <w:r>
          <w:rPr>
            <w:rFonts w:hint="eastAsia"/>
          </w:rPr>
          <w:t>是</w:t>
        </w:r>
      </w:ins>
      <w:ins w:id="5" w:author="Gao, Yan" w:date="2021-02-16T17:57:00Z">
        <w:r>
          <w:rPr>
            <w:rFonts w:hint="eastAsia"/>
          </w:rPr>
          <w:t>提</w:t>
        </w:r>
      </w:ins>
      <w:ins w:id="6" w:author="Gao, Yan" w:date="2021-02-16T17:58:00Z">
        <w:r>
          <w:rPr>
            <w:rFonts w:hint="eastAsia"/>
          </w:rPr>
          <w:t>当下</w:t>
        </w:r>
      </w:ins>
      <w:ins w:id="7" w:author="Gao, Yan" w:date="2021-02-16T17:57:00Z">
        <w:r>
          <w:rPr>
            <w:rFonts w:hint="eastAsia"/>
          </w:rPr>
          <w:t>高</w:t>
        </w:r>
      </w:ins>
      <w:ins w:id="8" w:author="Gao, Yan" w:date="2021-02-16T17:58:00Z">
        <w:r>
          <w:rPr>
            <w:rFonts w:hint="eastAsia"/>
          </w:rPr>
          <w:t>远程</w:t>
        </w:r>
      </w:ins>
      <w:ins w:id="9" w:author="Gao, Yan" w:date="2021-02-16T17:57:00Z">
        <w:r>
          <w:rPr>
            <w:rFonts w:hint="eastAsia"/>
          </w:rPr>
          <w:t>办公</w:t>
        </w:r>
      </w:ins>
      <w:ins w:id="10" w:author="Gao, Yan" w:date="2021-02-16T17:58:00Z">
        <w:r>
          <w:rPr>
            <w:rFonts w:hint="eastAsia"/>
          </w:rPr>
          <w:t>效率</w:t>
        </w:r>
      </w:ins>
      <w:ins w:id="11" w:author="Gao, Yan" w:date="2021-02-16T18:04:00Z">
        <w:r>
          <w:rPr>
            <w:rFonts w:hint="eastAsia"/>
          </w:rPr>
          <w:t>的</w:t>
        </w:r>
      </w:ins>
      <w:ins w:id="12" w:author="Gao, Yan" w:date="2021-02-16T18:05:00Z">
        <w:r>
          <w:rPr>
            <w:rFonts w:hint="eastAsia"/>
          </w:rPr>
          <w:t>必然途径</w:t>
        </w:r>
      </w:ins>
      <w:ins w:id="13" w:author="Gao, Yan" w:date="2021-02-16T17:57:00Z">
        <w:r>
          <w:rPr>
            <w:rFonts w:hint="eastAsia"/>
          </w:rPr>
          <w:t>，</w:t>
        </w:r>
      </w:ins>
      <w:ins w:id="14" w:author="Gao, Yan" w:date="2021-02-16T17:58:00Z">
        <w:r>
          <w:rPr>
            <w:rFonts w:hint="eastAsia"/>
          </w:rPr>
          <w:t>然而大规模多人移动在线WebVR会议仍然存在多个技术瓶颈。</w:t>
        </w:r>
      </w:ins>
      <w:ins w:id="15" w:author="Gao, Yan" w:date="2021-02-16T17:59:00Z">
        <w:r>
          <w:rPr>
            <w:rFonts w:hint="eastAsia"/>
          </w:rPr>
          <w:t>针对这些瓶颈，本文</w:t>
        </w:r>
      </w:ins>
      <w:r>
        <w:rPr>
          <w:rFonts w:hint="eastAsia"/>
        </w:rPr>
        <w:t>提出了</w:t>
      </w:r>
      <w:ins w:id="16" w:author="Gao, Yan" w:date="2021-02-16T18:00:00Z">
        <w:r>
          <w:rPr>
            <w:rFonts w:hint="eastAsia"/>
          </w:rPr>
          <w:t>一个系统性的方法</w:t>
        </w:r>
      </w:ins>
      <w:ins w:id="17" w:author="Gao, Yan" w:date="2021-02-16T18:05:00Z">
        <w:r>
          <w:rPr>
            <w:rFonts w:hint="eastAsia"/>
          </w:rPr>
          <w:t>，该方法包括</w:t>
        </w:r>
      </w:ins>
      <w:ins w:id="18" w:author="Gao, Yan" w:date="2021-02-16T18:00:00Z">
        <w:r>
          <w:rPr>
            <w:rFonts w:hint="eastAsia"/>
          </w:rPr>
          <w:t>：1</w:t>
        </w:r>
      </w:ins>
      <w:ins w:id="19" w:author="Gao, Yan" w:date="2021-02-16T18:00:00Z">
        <w:r>
          <w:rPr/>
          <w:t xml:space="preserve">) </w:t>
        </w:r>
      </w:ins>
      <w:r>
        <w:rPr>
          <w:rFonts w:hint="eastAsia"/>
        </w:rPr>
        <w:t>服务端3D模型</w:t>
      </w:r>
      <w:ins w:id="20" w:author="Gao, Yan" w:date="2021-02-16T18:01:00Z">
        <w:r>
          <w:rPr>
            <w:rFonts w:hint="eastAsia"/>
          </w:rPr>
          <w:t>的轻量化</w:t>
        </w:r>
      </w:ins>
      <w:ins w:id="21" w:author="Gao, Yan" w:date="2021-02-16T18:13:00Z">
        <w:r>
          <w:rPr>
            <w:rFonts w:hint="eastAsia"/>
          </w:rPr>
          <w:t>；</w:t>
        </w:r>
      </w:ins>
      <w:ins w:id="22" w:author="Gao, Yan" w:date="2021-02-16T18:01:00Z">
        <w:r>
          <w:rPr>
            <w:rFonts w:hint="eastAsia"/>
          </w:rPr>
          <w:t>2</w:t>
        </w:r>
      </w:ins>
      <w:ins w:id="23" w:author="Gao, Yan" w:date="2021-02-16T18:01:00Z">
        <w:r>
          <w:rPr/>
          <w:t>)</w:t>
        </w:r>
      </w:ins>
      <w:r>
        <w:rPr>
          <w:rFonts w:hint="eastAsia"/>
        </w:rPr>
        <w:t>渐进式传输调度</w:t>
      </w:r>
      <w:ins w:id="24" w:author="Gao, Yan" w:date="2021-02-16T18:13:00Z">
        <w:r>
          <w:rPr>
            <w:rFonts w:hint="eastAsia"/>
          </w:rPr>
          <w:t>；</w:t>
        </w:r>
      </w:ins>
      <w:ins w:id="25" w:author="Gao, Yan" w:date="2021-02-16T18:01:00Z">
        <w:r>
          <w:rPr>
            <w:rFonts w:hint="eastAsia"/>
          </w:rPr>
          <w:t>3</w:t>
        </w:r>
      </w:ins>
      <w:ins w:id="26" w:author="Gao, Yan" w:date="2021-02-16T18:01:00Z">
        <w:r>
          <w:rPr/>
          <w:t xml:space="preserve">) </w:t>
        </w:r>
      </w:ins>
      <w:ins w:id="27" w:author="Gao, Yan" w:date="2021-02-16T18:01:00Z">
        <w:r>
          <w:rPr>
            <w:rFonts w:hint="eastAsia"/>
          </w:rPr>
          <w:t>客户</w:t>
        </w:r>
      </w:ins>
      <w:r>
        <w:rPr>
          <w:rFonts w:hint="eastAsia"/>
        </w:rPr>
        <w:t>端轻量级在线渲染。</w:t>
      </w:r>
      <w:ins w:id="28" w:author="Gao, Yan" w:date="2021-02-16T18:02:00Z">
        <w:r>
          <w:rPr>
            <w:rFonts w:hint="eastAsia"/>
          </w:rPr>
          <w:t>服务端采用</w:t>
        </w:r>
      </w:ins>
      <w:r>
        <w:rPr>
          <w:rFonts w:hint="eastAsia"/>
        </w:rPr>
        <w:t>静态</w:t>
      </w:r>
      <w:ins w:id="29" w:author="Gao, Yan" w:date="2021-02-16T18:03:00Z">
        <w:r>
          <w:rPr>
            <w:rFonts w:hint="eastAsia"/>
          </w:rPr>
          <w:t>3D</w:t>
        </w:r>
      </w:ins>
      <w:r>
        <w:rPr>
          <w:rFonts w:hint="eastAsia"/>
        </w:rPr>
        <w:t>会场的轻量级细粒度化处理</w:t>
      </w:r>
      <w:ins w:id="30" w:author="Gao, Yan" w:date="2021-02-16T18:08:00Z">
        <w:r>
          <w:rPr>
            <w:rFonts w:hint="eastAsia"/>
          </w:rPr>
          <w:t>与</w:t>
        </w:r>
      </w:ins>
      <w:r>
        <w:rPr>
          <w:rFonts w:hint="eastAsia"/>
        </w:rPr>
        <w:t>流式化处理、分级复用与参数化差异</w:t>
      </w:r>
      <w:ins w:id="31" w:author="Gao, Yan" w:date="2021-02-16T18:07:00Z">
        <w:r>
          <w:rPr>
            <w:rFonts w:hint="eastAsia"/>
          </w:rPr>
          <w:t>处理</w:t>
        </w:r>
      </w:ins>
      <w:ins w:id="32" w:author="Gao, Yan" w:date="2021-02-16T18:14:00Z">
        <w:r>
          <w:rPr>
            <w:rFonts w:hint="eastAsia"/>
          </w:rPr>
          <w:t>、</w:t>
        </w:r>
      </w:ins>
      <w:r>
        <w:rPr>
          <w:rFonts w:hint="eastAsia"/>
        </w:rPr>
        <w:t>参会者虚拟化及动作行为的轻量级建模</w:t>
      </w:r>
      <w:ins w:id="33" w:author="Gao, Yan" w:date="2021-02-16T17:45:00Z">
        <w:r>
          <w:rPr>
            <w:rFonts w:hint="eastAsia"/>
          </w:rPr>
          <w:t>等方法</w:t>
        </w:r>
      </w:ins>
      <w:ins w:id="34" w:author="Gao, Yan" w:date="2021-02-16T18:09:00Z">
        <w:r>
          <w:rPr>
            <w:rFonts w:hint="eastAsia"/>
          </w:rPr>
          <w:t>。</w:t>
        </w:r>
      </w:ins>
      <w:ins w:id="35" w:author="Gao, Yan" w:date="2021-02-16T18:10:00Z">
        <w:r>
          <w:rPr>
            <w:rFonts w:hint="eastAsia"/>
          </w:rPr>
          <w:t>传输端采用了基于兴趣度的大规模静态与动态会议场景的渐进式传输调度机制</w:t>
        </w:r>
      </w:ins>
      <w:ins w:id="36" w:author="Gao, Yan" w:date="2021-02-16T18:11:00Z">
        <w:r>
          <w:rPr>
            <w:rFonts w:hint="eastAsia"/>
          </w:rPr>
          <w:t>。针对频繁的客户端请求，我们</w:t>
        </w:r>
      </w:ins>
      <w:ins w:id="37" w:author="Gao, Yan" w:date="2021-02-16T18:12:00Z">
        <w:r>
          <w:rPr>
            <w:rFonts w:hint="eastAsia"/>
          </w:rPr>
          <w:t>通过对</w:t>
        </w:r>
      </w:ins>
      <w:ins w:id="38" w:author="Gao, Yan" w:date="2021-02-16T18:12:00Z">
        <w:r>
          <w:rPr/>
          <w:t>S</w:t>
        </w:r>
      </w:ins>
      <w:ins w:id="39" w:author="Gao, Yan" w:date="2021-02-16T18:12:00Z">
        <w:r>
          <w:rPr>
            <w:rFonts w:hint="eastAsia"/>
          </w:rPr>
          <w:t>hade</w:t>
        </w:r>
      </w:ins>
      <w:ins w:id="40" w:author="Gao, Yan" w:date="2021-02-16T18:12:00Z">
        <w:r>
          <w:rPr/>
          <w:t>r</w:t>
        </w:r>
      </w:ins>
      <w:ins w:id="41" w:author="Gao, Yan" w:date="2021-02-16T18:12:00Z">
        <w:r>
          <w:rPr>
            <w:rFonts w:hint="eastAsia"/>
          </w:rPr>
          <w:t>的高效调度，将部分渲染计算迁移到GPU，并合理避免了</w:t>
        </w:r>
      </w:ins>
      <w:ins w:id="42" w:author="Gao, Yan" w:date="2021-02-16T18:16:00Z">
        <w:r>
          <w:rPr>
            <w:rFonts w:hint="eastAsia"/>
          </w:rPr>
          <w:t>C</w:t>
        </w:r>
      </w:ins>
      <w:ins w:id="43" w:author="Gao, Yan" w:date="2021-02-16T18:12:00Z">
        <w:r>
          <w:rPr>
            <w:rFonts w:hint="eastAsia"/>
          </w:rPr>
          <w:t>PU，GPU以及内存之间频繁的信息交换。</w:t>
        </w:r>
      </w:ins>
      <w:ins w:id="44" w:author="Gao, Yan" w:date="2021-02-16T18:17:00Z">
        <w:r>
          <w:rPr>
            <w:rFonts w:hint="eastAsia"/>
          </w:rPr>
          <w:t>基于</w:t>
        </w:r>
      </w:ins>
      <w:ins w:id="45" w:author="Gao, Yan" w:date="2021-02-16T18:19:00Z">
        <w:r>
          <w:rPr>
            <w:rFonts w:hint="eastAsia"/>
          </w:rPr>
          <w:t>本文提出的方法，</w:t>
        </w:r>
      </w:ins>
      <w:ins w:id="46" w:author="Gao, Yan" w:date="2021-02-16T18:20:00Z">
        <w:r>
          <w:rPr>
            <w:rFonts w:hint="eastAsia"/>
          </w:rPr>
          <w:t>我们实现了</w:t>
        </w:r>
      </w:ins>
      <w:ins w:id="47" w:author="Gao, Yan" w:date="2021-02-16T18:22:00Z">
        <w:r>
          <w:rPr>
            <w:rFonts w:hint="eastAsia"/>
          </w:rPr>
          <w:t>大规模</w:t>
        </w:r>
      </w:ins>
      <w:ins w:id="48" w:author="Gao, Yan" w:date="2021-02-16T18:21:00Z">
        <w:r>
          <w:rPr>
            <w:rFonts w:hint="eastAsia"/>
          </w:rPr>
          <w:t>WebVR在线会议的</w:t>
        </w:r>
      </w:ins>
      <w:ins w:id="49" w:author="Gao, Yan" w:date="2021-02-16T18:20:00Z">
        <w:r>
          <w:rPr>
            <w:rFonts w:hint="eastAsia"/>
          </w:rPr>
          <w:t>轻量性、多样性、真实性与</w:t>
        </w:r>
      </w:ins>
      <w:ins w:id="50" w:author="Gao, Yan" w:date="2021-02-16T18:22:00Z">
        <w:r>
          <w:rPr>
            <w:rFonts w:hint="eastAsia"/>
          </w:rPr>
          <w:t>高效性</w:t>
        </w:r>
      </w:ins>
      <w:ins w:id="51" w:author="Gao, Yan" w:date="2021-02-16T18:20:00Z">
        <w:r>
          <w:rPr>
            <w:rFonts w:hint="eastAsia"/>
          </w:rPr>
          <w:t>。</w:t>
        </w:r>
      </w:ins>
      <w:ins w:id="52" w:author="Gao, Yan" w:date="2021-02-16T18:21:00Z">
        <w:r>
          <w:rPr>
            <w:rFonts w:hint="eastAsia"/>
          </w:rPr>
          <w:t>根据</w:t>
        </w:r>
      </w:ins>
      <w:ins w:id="53" w:author="Gao, Yan" w:date="2021-02-16T18:17:00Z">
        <w:r>
          <w:rPr>
            <w:rFonts w:hint="eastAsia"/>
          </w:rPr>
          <w:t>数千人的WebVR在线会议</w:t>
        </w:r>
      </w:ins>
      <w:ins w:id="54" w:author="Gao, Yan" w:date="2021-02-16T18:22:00Z">
        <w:r>
          <w:rPr>
            <w:rFonts w:hint="eastAsia"/>
          </w:rPr>
          <w:t>实践验证了我们所提出</w:t>
        </w:r>
      </w:ins>
      <w:ins w:id="55" w:author="Gao, Yan" w:date="2021-02-16T18:23:00Z">
        <w:r>
          <w:rPr>
            <w:rFonts w:hint="eastAsia"/>
          </w:rPr>
          <w:t>方法</w:t>
        </w:r>
      </w:ins>
      <w:ins w:id="56" w:author="Gao, Yan" w:date="2021-02-16T18:22:00Z">
        <w:r>
          <w:rPr>
            <w:rFonts w:hint="eastAsia"/>
          </w:rPr>
          <w:t>的可行性与先进性</w:t>
        </w:r>
      </w:ins>
      <w:ins w:id="57" w:author="Gao, Yan" w:date="2021-02-16T18:23:00Z">
        <w:r>
          <w:rPr>
            <w:rFonts w:hint="eastAsia"/>
          </w:rPr>
          <w:t xml:space="preserve">。 </w:t>
        </w:r>
      </w:ins>
    </w:p>
    <w:p>
      <w:pPr>
        <w:ind w:firstLine="420"/>
        <w:rPr>
          <w:ins w:id="58" w:author="Gao, Yan" w:date="2021-02-16T18:23:00Z"/>
        </w:rPr>
      </w:pPr>
      <w:ins w:id="59" w:author="Gao, Yan" w:date="2021-02-16T18:27:00Z">
        <w:r>
          <w:rPr>
            <w:rFonts w:hint="eastAsia"/>
          </w:rPr>
          <w:t>请</w:t>
        </w:r>
      </w:ins>
      <w:ins w:id="60" w:author="Gao, Yan" w:date="2021-02-16T18:23:00Z">
        <w:r>
          <w:rPr>
            <w:rFonts w:hint="eastAsia"/>
          </w:rPr>
          <w:t>给出几个关键数据:</w:t>
        </w:r>
      </w:ins>
      <w:ins w:id="61" w:author="Gao, Yan" w:date="2021-02-16T18:23:00Z">
        <w:r>
          <w:rPr/>
          <w:t xml:space="preserve"> </w:t>
        </w:r>
      </w:ins>
      <w:ins w:id="62" w:author="Gao, Yan" w:date="2021-02-16T18:23:00Z">
        <w:r>
          <w:rPr>
            <w:rFonts w:hint="eastAsia"/>
          </w:rPr>
          <w:t>轻量级压缩率，传输</w:t>
        </w:r>
      </w:ins>
      <w:ins w:id="63" w:author="Gao, Yan" w:date="2021-02-16T18:24:00Z">
        <w:r>
          <w:rPr>
            <w:rFonts w:hint="eastAsia"/>
          </w:rPr>
          <w:t>效率，响应延迟等等</w:t>
        </w:r>
      </w:ins>
    </w:p>
    <w:p/>
    <w:p>
      <w:pPr>
        <w:rPr>
          <w:highlight w:val="yellow"/>
        </w:rPr>
      </w:pPr>
      <w:r>
        <w:rPr>
          <w:rFonts w:hint="eastAsia"/>
          <w:highlight w:val="yellow"/>
        </w:rPr>
        <w:t>关键字</w:t>
      </w:r>
    </w:p>
    <w:p>
      <w:r>
        <w:rPr>
          <w:rFonts w:hint="eastAsia"/>
        </w:rPr>
        <w:t>WebVR，虚拟会议，大规模群体参会行为建模，轻量化预处理，渐进式传输调度，轻量级在线渲染</w:t>
      </w:r>
    </w:p>
    <w:p>
      <w:pPr>
        <w:numPr>
          <w:ilvl w:val="0"/>
          <w:numId w:val="1"/>
        </w:numPr>
        <w:rPr>
          <w:rFonts w:ascii="黑体" w:hAnsi="黑体" w:eastAsia="黑体" w:cs="黑体"/>
          <w:b/>
          <w:bCs/>
          <w:sz w:val="28"/>
          <w:szCs w:val="36"/>
        </w:rPr>
      </w:pPr>
      <w:r>
        <w:rPr>
          <w:rFonts w:hint="eastAsia" w:ascii="黑体" w:hAnsi="黑体" w:eastAsia="黑体" w:cs="黑体"/>
          <w:b/>
          <w:bCs/>
          <w:sz w:val="28"/>
          <w:szCs w:val="36"/>
        </w:rPr>
        <w:t>引言</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新冠疫情在多个维度上改变了人们生活、工作、学习以及协作的模式，传统的线下行需要迁移到线上环境中。在疫情的影响之下，远程在线会议的需求激增，</w:t>
      </w:r>
      <w:ins w:id="64" w:author="Gao, Yan" w:date="2021-02-16T18:32:00Z">
        <w:r>
          <w:rPr>
            <w:rFonts w:hint="eastAsia" w:ascii="宋体" w:hAnsi="宋体" w:eastAsia="宋体" w:cstheme="minorEastAsia"/>
            <w:sz w:val="24"/>
          </w:rPr>
          <w:t>例如</w:t>
        </w:r>
      </w:ins>
      <w:r>
        <w:rPr>
          <w:rFonts w:hint="eastAsia" w:ascii="宋体" w:hAnsi="宋体" w:eastAsia="宋体" w:cstheme="minorEastAsia"/>
          <w:sz w:val="24"/>
        </w:rPr>
        <w:t>ZOOM会议、腾讯会议、钉钉会议等在线会议平台的使用量增幅巨大，但是目前的在线会议系统具有</w:t>
      </w:r>
      <w:ins w:id="65" w:author="Gao, Yan" w:date="2021-02-16T18:32:00Z">
        <w:r>
          <w:rPr>
            <w:rFonts w:hint="eastAsia" w:ascii="宋体" w:hAnsi="宋体" w:eastAsia="宋体" w:cstheme="minorEastAsia"/>
            <w:sz w:val="24"/>
          </w:rPr>
          <w:t>一下几点</w:t>
        </w:r>
      </w:ins>
      <w:ins w:id="66" w:author="Gao, Yan" w:date="2021-02-16T18:37:00Z">
        <w:r>
          <w:rPr>
            <w:rFonts w:hint="eastAsia" w:ascii="宋体" w:hAnsi="宋体" w:eastAsia="宋体" w:cstheme="minorEastAsia"/>
            <w:sz w:val="24"/>
          </w:rPr>
          <w:t>限制</w:t>
        </w:r>
      </w:ins>
      <w:r>
        <w:rPr>
          <w:rFonts w:hint="eastAsia" w:ascii="宋体" w:hAnsi="宋体" w:eastAsia="宋体" w:cstheme="minorEastAsia"/>
          <w:sz w:val="24"/>
        </w:rPr>
        <w:t>：</w:t>
      </w:r>
    </w:p>
    <w:p>
      <w:pPr>
        <w:numPr>
          <w:ilvl w:val="0"/>
          <w:numId w:val="2"/>
        </w:num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【代入感差】当前的在线会议系统不具有</w:t>
      </w:r>
      <w:ins w:id="67" w:author="Gao, Yan" w:date="2021-02-16T18:33:00Z">
        <w:r>
          <w:rPr>
            <w:rFonts w:hint="eastAsia" w:ascii="宋体" w:hAnsi="宋体" w:eastAsia="宋体" w:cstheme="minorEastAsia"/>
            <w:sz w:val="24"/>
          </w:rPr>
          <w:t>3D</w:t>
        </w:r>
      </w:ins>
      <w:commentRangeStart w:id="2"/>
      <w:r>
        <w:rPr>
          <w:rFonts w:hint="eastAsia" w:ascii="宋体" w:hAnsi="宋体" w:eastAsia="宋体" w:cstheme="minorEastAsia"/>
          <w:sz w:val="24"/>
        </w:rPr>
        <w:t>可视化</w:t>
      </w:r>
      <w:commentRangeEnd w:id="2"/>
      <w:r>
        <w:rPr>
          <w:sz w:val="24"/>
        </w:rPr>
        <w:commentReference w:id="2"/>
      </w:r>
      <w:r>
        <w:rPr>
          <w:rFonts w:hint="eastAsia" w:ascii="宋体" w:hAnsi="宋体" w:eastAsia="宋体" w:cstheme="minorEastAsia"/>
          <w:sz w:val="24"/>
        </w:rPr>
        <w:t>。传统的音视频的方式无法</w:t>
      </w:r>
      <w:ins w:id="68" w:author="Gao, Yan" w:date="2021-02-16T18:34:00Z">
        <w:r>
          <w:rPr>
            <w:rFonts w:hint="eastAsia" w:ascii="宋体" w:hAnsi="宋体" w:eastAsia="宋体" w:cstheme="minorEastAsia"/>
            <w:sz w:val="24"/>
          </w:rPr>
          <w:t>充分</w:t>
        </w:r>
      </w:ins>
      <w:r>
        <w:rPr>
          <w:rFonts w:hint="eastAsia" w:ascii="宋体" w:hAnsi="宋体" w:eastAsia="宋体" w:cstheme="minorEastAsia"/>
          <w:sz w:val="24"/>
        </w:rPr>
        <w:t>还原会议的</w:t>
      </w:r>
      <w:ins w:id="69" w:author="Gao, Yan" w:date="2021-02-16T18:34:00Z">
        <w:r>
          <w:rPr>
            <w:rFonts w:hint="eastAsia" w:ascii="宋体" w:hAnsi="宋体" w:eastAsia="宋体" w:cstheme="minorEastAsia"/>
            <w:sz w:val="24"/>
          </w:rPr>
          <w:t>真实场景</w:t>
        </w:r>
      </w:ins>
      <w:r>
        <w:rPr>
          <w:rFonts w:hint="eastAsia" w:ascii="宋体" w:hAnsi="宋体" w:eastAsia="宋体" w:cstheme="minorEastAsia"/>
          <w:sz w:val="24"/>
        </w:rPr>
        <w:t>，代入感较弱，</w:t>
      </w:r>
      <w:ins w:id="70" w:author="Gao, Yan" w:date="2021-02-16T18:35:00Z">
        <w:r>
          <w:rPr>
            <w:rFonts w:hint="eastAsia" w:ascii="宋体" w:hAnsi="宋体" w:eastAsia="宋体" w:cstheme="minorEastAsia"/>
            <w:sz w:val="24"/>
          </w:rPr>
          <w:t>沉浸感差，缺少</w:t>
        </w:r>
      </w:ins>
      <w:r>
        <w:rPr>
          <w:rFonts w:hint="eastAsia" w:ascii="宋体" w:hAnsi="宋体" w:eastAsia="宋体" w:cstheme="minorEastAsia"/>
          <w:sz w:val="24"/>
        </w:rPr>
        <w:t>VR</w:t>
      </w:r>
      <w:ins w:id="71" w:author="Gao, Yan" w:date="2021-02-16T18:35:00Z">
        <w:r>
          <w:rPr>
            <w:rFonts w:hint="eastAsia" w:ascii="宋体" w:hAnsi="宋体" w:eastAsia="宋体" w:cstheme="minorEastAsia"/>
            <w:sz w:val="24"/>
          </w:rPr>
          <w:t>/</w:t>
        </w:r>
      </w:ins>
      <w:r>
        <w:rPr>
          <w:rFonts w:hint="eastAsia" w:ascii="宋体" w:hAnsi="宋体" w:eastAsia="宋体" w:cstheme="minorEastAsia"/>
          <w:sz w:val="24"/>
        </w:rPr>
        <w:t>AR等</w:t>
      </w:r>
      <w:ins w:id="72" w:author="Gao, Yan" w:date="2021-02-16T18:35:00Z">
        <w:r>
          <w:rPr>
            <w:rFonts w:hint="eastAsia" w:ascii="宋体" w:hAnsi="宋体" w:eastAsia="宋体" w:cstheme="minorEastAsia"/>
            <w:sz w:val="24"/>
          </w:rPr>
          <w:t>功能</w:t>
        </w:r>
      </w:ins>
      <w:r>
        <w:rPr>
          <w:rFonts w:hint="eastAsia" w:ascii="宋体" w:hAnsi="宋体" w:eastAsia="宋体" w:cstheme="minorEastAsia"/>
          <w:sz w:val="24"/>
        </w:rPr>
        <w:t>。</w:t>
      </w:r>
    </w:p>
    <w:p>
      <w:pPr>
        <w:numPr>
          <w:ilvl w:val="0"/>
          <w:numId w:val="2"/>
        </w:numPr>
        <w:spacing w:line="360" w:lineRule="auto"/>
        <w:ind w:firstLine="480" w:firstLineChars="200"/>
        <w:rPr>
          <w:rFonts w:ascii="宋体" w:hAnsi="宋体" w:eastAsia="宋体" w:cstheme="minorEastAsia"/>
          <w:sz w:val="24"/>
        </w:rPr>
      </w:pPr>
      <w:commentRangeStart w:id="3"/>
      <w:r>
        <w:rPr>
          <w:rFonts w:hint="eastAsia" w:ascii="宋体" w:hAnsi="宋体" w:eastAsia="宋体" w:cstheme="minorEastAsia"/>
          <w:sz w:val="24"/>
        </w:rPr>
        <w:t>【便捷性差】当前会议系统的便利性及用户友好性较差。用户需额外安装插件。目前大多用户都不喜欢安装插件或APP，而是喜欢Down-and-Play。</w:t>
      </w:r>
      <w:commentRangeEnd w:id="3"/>
      <w:r>
        <w:rPr>
          <w:sz w:val="24"/>
        </w:rPr>
        <w:commentReference w:id="3"/>
      </w:r>
    </w:p>
    <w:p>
      <w:pPr>
        <w:numPr>
          <w:ilvl w:val="0"/>
          <w:numId w:val="2"/>
        </w:numPr>
        <w:spacing w:line="360" w:lineRule="auto"/>
        <w:ind w:firstLine="480" w:firstLineChars="200"/>
        <w:rPr>
          <w:rFonts w:ascii="宋体" w:hAnsi="宋体" w:eastAsia="宋体" w:cstheme="minorEastAsia"/>
          <w:sz w:val="24"/>
        </w:rPr>
      </w:pPr>
      <w:commentRangeStart w:id="4"/>
      <w:r>
        <w:rPr>
          <w:rFonts w:hint="eastAsia" w:ascii="宋体" w:hAnsi="宋体" w:eastAsia="宋体" w:cstheme="minorEastAsia"/>
          <w:sz w:val="24"/>
        </w:rPr>
        <w:t>【规模性太小】因为浏览器计算能力严重受限，WebVR会议系统的在线参会人数非常受限，无法支持大规模多人在线参会，部分在线会议系统较为重量级，对用户设备及网络环境要求高，会议加载速度慢，响应不及时等。</w:t>
      </w:r>
      <w:commentRangeEnd w:id="4"/>
      <w:r>
        <w:rPr>
          <w:sz w:val="24"/>
        </w:rPr>
        <w:commentReference w:id="4"/>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基于后疫情时代下的</w:t>
      </w:r>
      <w:commentRangeStart w:id="5"/>
      <w:r>
        <w:rPr>
          <w:rFonts w:hint="eastAsia" w:ascii="宋体" w:hAnsi="宋体" w:eastAsia="宋体" w:cstheme="minorEastAsia"/>
          <w:sz w:val="24"/>
        </w:rPr>
        <w:t>在线远程会议</w:t>
      </w:r>
      <w:commentRangeEnd w:id="5"/>
      <w:r>
        <w:rPr>
          <w:sz w:val="24"/>
        </w:rPr>
        <w:commentReference w:id="5"/>
      </w:r>
      <w:r>
        <w:rPr>
          <w:rFonts w:hint="eastAsia" w:ascii="宋体" w:hAnsi="宋体" w:eastAsia="宋体" w:cstheme="minorEastAsia"/>
          <w:sz w:val="24"/>
        </w:rPr>
        <w:t>需求，想要解决当前远程会议系统存在的上述问题，主要有以下几个技术瓶颈：</w:t>
      </w:r>
    </w:p>
    <w:p>
      <w:pPr>
        <w:pStyle w:val="13"/>
        <w:numPr>
          <w:ilvl w:val="0"/>
          <w:numId w:val="3"/>
        </w:numPr>
        <w:spacing w:line="360" w:lineRule="auto"/>
        <w:ind w:firstLineChars="0"/>
        <w:rPr>
          <w:rFonts w:ascii="宋体" w:hAnsi="宋体" w:eastAsia="宋体" w:cstheme="minorEastAsia"/>
          <w:sz w:val="24"/>
        </w:rPr>
      </w:pPr>
      <w:r>
        <w:rPr>
          <w:rFonts w:hint="eastAsia" w:ascii="宋体" w:hAnsi="宋体" w:eastAsia="宋体" w:cstheme="minorEastAsia"/>
          <w:b/>
          <w:bCs/>
          <w:sz w:val="24"/>
        </w:rPr>
        <w:t>会议情景的3D模型数据量太大</w:t>
      </w:r>
      <w:r>
        <w:rPr>
          <w:rFonts w:hint="eastAsia" w:ascii="宋体" w:hAnsi="宋体" w:eastAsia="宋体" w:cstheme="minorEastAsia"/>
          <w:sz w:val="24"/>
        </w:rPr>
        <w:t>。为满足用户对在线会议的真实性、便利性等需求，给用户的提供较为良好的与会体验，势必需要大量精细的、高数据量的会议场景模型、人物模型、人物与场景动画等等，并且数据量会随着用户对场景美观度、交互方式的丰富度等的提高而进一步提高。</w:t>
      </w:r>
    </w:p>
    <w:p>
      <w:pPr>
        <w:pStyle w:val="13"/>
        <w:numPr>
          <w:ilvl w:val="0"/>
          <w:numId w:val="3"/>
        </w:numPr>
        <w:spacing w:line="360" w:lineRule="auto"/>
        <w:ind w:firstLineChars="0"/>
        <w:rPr>
          <w:rFonts w:ascii="宋体" w:hAnsi="宋体" w:eastAsia="宋体" w:cstheme="minorEastAsia"/>
          <w:sz w:val="24"/>
        </w:rPr>
      </w:pPr>
      <w:bookmarkStart w:id="0" w:name="OLE_LINK6"/>
      <w:bookmarkStart w:id="1" w:name="OLE_LINK7"/>
      <w:r>
        <w:rPr>
          <w:rFonts w:hint="eastAsia" w:ascii="宋体" w:hAnsi="宋体" w:eastAsia="宋体" w:cstheme="minorEastAsia"/>
          <w:b/>
          <w:bCs/>
          <w:sz w:val="24"/>
        </w:rPr>
        <w:t>大型会议情景中网络传输太慢</w:t>
      </w:r>
      <w:r>
        <w:rPr>
          <w:rFonts w:hint="eastAsia" w:ascii="宋体" w:hAnsi="宋体" w:eastAsia="宋体" w:cstheme="minorEastAsia"/>
          <w:sz w:val="24"/>
        </w:rPr>
        <w:t>。由于美观的场景模型、精细的人物动作带来的模型数据量的问题，会导致这些模型的传输出现比较大的网络延迟，从而对用户的与会体验造成负面影响。</w:t>
      </w:r>
    </w:p>
    <w:bookmarkEnd w:id="0"/>
    <w:bookmarkEnd w:id="1"/>
    <w:p>
      <w:pPr>
        <w:pStyle w:val="13"/>
        <w:numPr>
          <w:ilvl w:val="0"/>
          <w:numId w:val="3"/>
        </w:numPr>
        <w:spacing w:line="360" w:lineRule="auto"/>
        <w:ind w:firstLineChars="0"/>
        <w:rPr>
          <w:rFonts w:ascii="宋体" w:hAnsi="宋体" w:eastAsia="宋体" w:cstheme="minorEastAsia"/>
          <w:sz w:val="24"/>
        </w:rPr>
      </w:pPr>
      <w:r>
        <w:rPr>
          <w:rFonts w:hint="eastAsia" w:ascii="宋体" w:hAnsi="宋体" w:eastAsia="宋体" w:cstheme="minorEastAsia"/>
          <w:b/>
          <w:bCs/>
          <w:sz w:val="24"/>
        </w:rPr>
        <w:t>网页端在线渲染太卡顿</w:t>
      </w:r>
      <w:r>
        <w:rPr>
          <w:rFonts w:hint="eastAsia" w:ascii="宋体" w:hAnsi="宋体" w:eastAsia="宋体" w:cstheme="minorEastAsia"/>
          <w:sz w:val="24"/>
        </w:rPr>
        <w:t>。网页浏览器相对于桌面应用来说，受制于有限的内存空间与弱计算能力，不仅要渲染大规模、高数据量的会议场景、人物模型及动画等，还要时刻对用户的交互请求做出及时的响应。对渲染速度、渲染精度、资源占用等都有着极高的要求。</w:t>
      </w:r>
    </w:p>
    <w:p>
      <w:pPr>
        <w:spacing w:line="360" w:lineRule="auto"/>
        <w:ind w:firstLine="480" w:firstLineChars="200"/>
        <w:rPr>
          <w:rFonts w:ascii="宋体" w:hAnsi="宋体" w:eastAsia="宋体" w:cstheme="minorEastAsia"/>
          <w:sz w:val="24"/>
        </w:rPr>
      </w:pPr>
      <w:commentRangeStart w:id="6"/>
      <w:r>
        <w:rPr>
          <w:rFonts w:hint="eastAsia" w:ascii="宋体" w:hAnsi="宋体" w:eastAsia="宋体" w:cstheme="minorEastAsia"/>
          <w:sz w:val="24"/>
        </w:rPr>
        <w:t>本文的研究目的是提出一套大规模轻量级Web</w:t>
      </w:r>
      <w:r>
        <w:rPr>
          <w:rFonts w:ascii="宋体" w:hAnsi="宋体" w:eastAsia="宋体" w:cstheme="minorEastAsia"/>
          <w:sz w:val="24"/>
        </w:rPr>
        <w:t>VR</w:t>
      </w:r>
      <w:r>
        <w:rPr>
          <w:rFonts w:hint="eastAsia" w:ascii="宋体" w:hAnsi="宋体" w:eastAsia="宋体" w:cstheme="minorEastAsia"/>
          <w:sz w:val="24"/>
        </w:rPr>
        <w:t>在线会议技术解决方案，该方案采用虚拟现实的方式进行远程会议环境的呈现，给体验者带来更强的参与感与沉浸感，使得线上与线下的距离进一步拉近，采用Web+VR的方式进一步减低VR的体验与使用门槛，用户无需安装任何插件，即可快速上会，并且支持大规模的人群在线参会，同时给用户提供丰富的、友好的、快速的与会交互操作，提升用户使用的友好度与易用性。</w:t>
      </w:r>
      <w:commentRangeEnd w:id="6"/>
      <w:r>
        <w:rPr>
          <w:sz w:val="24"/>
        </w:rPr>
        <w:commentReference w:id="6"/>
      </w:r>
    </w:p>
    <w:p>
      <w:pPr>
        <w:rPr>
          <w:b/>
          <w:bCs/>
        </w:rPr>
      </w:pPr>
    </w:p>
    <w:p>
      <w:pPr>
        <w:numPr>
          <w:ilvl w:val="0"/>
          <w:numId w:val="4"/>
        </w:numPr>
        <w:rPr>
          <w:rFonts w:ascii="黑体" w:hAnsi="黑体" w:eastAsia="黑体" w:cs="黑体"/>
          <w:b/>
          <w:bCs/>
          <w:sz w:val="28"/>
          <w:szCs w:val="36"/>
        </w:rPr>
      </w:pPr>
      <w:r>
        <w:rPr>
          <w:rFonts w:hint="eastAsia" w:ascii="黑体" w:hAnsi="黑体" w:eastAsia="黑体" w:cs="黑体"/>
          <w:b/>
          <w:bCs/>
          <w:sz w:val="28"/>
          <w:szCs w:val="36"/>
        </w:rPr>
        <w:t>相关研究工作</w:t>
      </w:r>
    </w:p>
    <w:p>
      <w:pPr>
        <w:rPr>
          <w:rFonts w:ascii="黑体" w:hAnsi="黑体" w:eastAsia="黑体" w:cs="黑体"/>
          <w:b/>
          <w:bCs/>
          <w:sz w:val="24"/>
          <w:szCs w:val="32"/>
        </w:rPr>
      </w:pPr>
    </w:p>
    <w:p>
      <w:pPr>
        <w:rPr>
          <w:rFonts w:ascii="黑体" w:hAnsi="黑体" w:eastAsia="黑体" w:cs="黑体"/>
          <w:b/>
          <w:bCs/>
          <w:sz w:val="24"/>
          <w:szCs w:val="32"/>
        </w:rPr>
      </w:pPr>
      <w:r>
        <w:rPr>
          <w:rFonts w:hint="eastAsia" w:ascii="黑体" w:hAnsi="黑体" w:eastAsia="黑体" w:cs="黑体"/>
          <w:b/>
          <w:bCs/>
          <w:sz w:val="24"/>
          <w:szCs w:val="32"/>
        </w:rPr>
        <w:t>2.1 虚拟在线会议系统的现状</w:t>
      </w:r>
    </w:p>
    <w:p>
      <w:pPr>
        <w:spacing w:line="360" w:lineRule="auto"/>
        <w:ind w:firstLine="480" w:firstLineChars="200"/>
        <w:rPr>
          <w:rFonts w:ascii="宋体" w:hAnsi="宋体" w:eastAsia="宋体" w:cstheme="minorEastAsia"/>
          <w:sz w:val="24"/>
        </w:rPr>
      </w:pPr>
      <w:commentRangeStart w:id="7"/>
      <w:r>
        <w:rPr>
          <w:rFonts w:hint="eastAsia" w:ascii="宋体" w:hAnsi="宋体" w:eastAsia="宋体" w:cstheme="minorEastAsia"/>
          <w:sz w:val="24"/>
        </w:rPr>
        <w:t>2020年，可以说是各大厂商开始频繁地将VR相关技术应用在展览展会、线上会议中的一年。从谷歌、苹果、Facebook、MWC、E3、Unity等等每年备受关注的大会纷纷宣布改为线上举办后，利用科技手段在线上举办发布会逐渐形成一种潮流。</w:t>
      </w:r>
      <w:commentRangeEnd w:id="7"/>
      <w:r>
        <w:rPr>
          <w:rStyle w:val="12"/>
          <w:sz w:val="24"/>
          <w:szCs w:val="24"/>
        </w:rPr>
        <w:commentReference w:id="7"/>
      </w:r>
    </w:p>
    <w:p>
      <w:pPr>
        <w:spacing w:line="360" w:lineRule="auto"/>
        <w:ind w:firstLine="480" w:firstLineChars="200"/>
        <w:rPr>
          <w:rFonts w:ascii="宋体" w:hAnsi="宋体" w:eastAsia="宋体" w:cstheme="minorEastAsia"/>
          <w:sz w:val="24"/>
        </w:rPr>
      </w:pPr>
      <w:commentRangeStart w:id="8"/>
      <w:r>
        <w:rPr>
          <w:rFonts w:hint="eastAsia" w:ascii="宋体" w:hAnsi="宋体" w:eastAsia="宋体" w:cstheme="minorEastAsia"/>
          <w:sz w:val="24"/>
        </w:rPr>
        <w:t>当下，对V</w:t>
      </w:r>
      <w:r>
        <w:rPr>
          <w:rFonts w:ascii="宋体" w:hAnsi="宋体" w:eastAsia="宋体" w:cstheme="minorEastAsia"/>
          <w:sz w:val="24"/>
        </w:rPr>
        <w:t>R</w:t>
      </w:r>
      <w:r>
        <w:rPr>
          <w:rFonts w:hint="eastAsia" w:ascii="宋体" w:hAnsi="宋体" w:eastAsia="宋体" w:cstheme="minorEastAsia"/>
          <w:sz w:val="24"/>
        </w:rPr>
        <w:t>在线会议系统的研究主要分为两大类。第一类是对基于PC客户端的VR会议平台的研究，如VSWork</w:t>
      </w:r>
      <w:r>
        <w:rPr>
          <w:rFonts w:ascii="宋体" w:hAnsi="宋体" w:eastAsia="宋体" w:cstheme="minorEastAsia"/>
          <w:sz w:val="24"/>
          <w:vertAlign w:val="superscript"/>
        </w:rPr>
        <w:t>[</w:t>
      </w:r>
      <w:r>
        <w:rPr>
          <w:rFonts w:hint="eastAsia" w:ascii="宋体" w:hAnsi="宋体" w:eastAsia="宋体" w:cstheme="minorEastAsia"/>
          <w:sz w:val="24"/>
          <w:vertAlign w:val="superscript"/>
        </w:rPr>
        <w:t>1</w:t>
      </w:r>
      <w:r>
        <w:rPr>
          <w:rFonts w:ascii="宋体" w:hAnsi="宋体" w:eastAsia="宋体" w:cstheme="minorEastAsia"/>
          <w:sz w:val="24"/>
          <w:vertAlign w:val="superscript"/>
        </w:rPr>
        <w:t>]</w:t>
      </w:r>
      <w:r>
        <w:rPr>
          <w:rFonts w:hint="eastAsia" w:ascii="宋体" w:hAnsi="宋体" w:eastAsia="宋体" w:cstheme="minorEastAsia"/>
          <w:sz w:val="24"/>
        </w:rPr>
        <w:t>、Engage</w:t>
      </w:r>
      <w:r>
        <w:rPr>
          <w:rFonts w:ascii="宋体" w:hAnsi="宋体" w:eastAsia="宋体" w:cstheme="minorEastAsia"/>
          <w:sz w:val="24"/>
          <w:vertAlign w:val="superscript"/>
        </w:rPr>
        <w:t>[2]</w:t>
      </w:r>
      <w:r>
        <w:rPr>
          <w:rFonts w:hint="eastAsia" w:ascii="宋体" w:hAnsi="宋体" w:eastAsia="宋体" w:cstheme="minorEastAsia"/>
          <w:sz w:val="24"/>
        </w:rPr>
        <w:t>等。第二类是对基于Web端的在线社交会议平台的研究，如Mozilia hubs</w:t>
      </w:r>
      <w:r>
        <w:rPr>
          <w:rFonts w:ascii="宋体" w:hAnsi="宋体" w:eastAsia="宋体" w:cstheme="minorEastAsia"/>
          <w:sz w:val="24"/>
          <w:vertAlign w:val="superscript"/>
        </w:rPr>
        <w:t>[3]</w:t>
      </w:r>
      <w:r>
        <w:rPr>
          <w:rFonts w:hint="eastAsia" w:ascii="宋体" w:hAnsi="宋体" w:eastAsia="宋体" w:cstheme="minorEastAsia"/>
          <w:sz w:val="24"/>
        </w:rPr>
        <w:t>。</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VSWork是国内的一款VR虚拟会议系统，其实现了丰富的用户交互操作，如自定义虚拟角色，人物模型与场景物体的互动等。在软件架构方面，VSWORK的全部内容都采用云端部署，终端设备的本地负担很小，不同客户的内容都对应独立的服务器，保证了用户文件与信息的安全性与私密性。Engage由VR教育公司IVRE开发，同样支持与会者一对一的丰富交互操作，同时，其对VR设备也有着较好的支持。</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Mozilla hubs是运行在浏览器中的虚拟协作平台。其技术优势在于无需安装其他插件，通过链接邀请他人进入自创的虚拟空间中进行相关的交互操作，并提供对VR设备的支持。并且，其拥有着高自由度的化身定制、场景定制功能，以及高自由度的交互方式。不过在部分场景下，场景的美观度、加载速度上仍然较慢。</w:t>
      </w:r>
    </w:p>
    <w:p>
      <w:pPr>
        <w:spacing w:line="360" w:lineRule="auto"/>
        <w:ind w:firstLine="480" w:firstLineChars="200"/>
        <w:rPr>
          <w:b/>
          <w:bCs/>
          <w:sz w:val="24"/>
          <w:szCs w:val="32"/>
        </w:rPr>
      </w:pPr>
      <w:r>
        <w:rPr>
          <w:rFonts w:hint="eastAsia" w:ascii="宋体" w:hAnsi="宋体" w:eastAsia="宋体" w:cstheme="minorEastAsia"/>
          <w:sz w:val="24"/>
        </w:rPr>
        <w:t>总的来说，基于P</w:t>
      </w:r>
      <w:r>
        <w:rPr>
          <w:rFonts w:ascii="宋体" w:hAnsi="宋体" w:eastAsia="宋体" w:cstheme="minorEastAsia"/>
          <w:sz w:val="24"/>
        </w:rPr>
        <w:t>C</w:t>
      </w:r>
      <w:r>
        <w:rPr>
          <w:rFonts w:hint="eastAsia" w:ascii="宋体" w:hAnsi="宋体" w:eastAsia="宋体" w:cstheme="minorEastAsia"/>
          <w:sz w:val="24"/>
        </w:rPr>
        <w:t>的V</w:t>
      </w:r>
      <w:r>
        <w:rPr>
          <w:rFonts w:ascii="宋体" w:hAnsi="宋体" w:eastAsia="宋体" w:cstheme="minorEastAsia"/>
          <w:sz w:val="24"/>
        </w:rPr>
        <w:t>R</w:t>
      </w:r>
      <w:r>
        <w:rPr>
          <w:rFonts w:hint="eastAsia" w:ascii="宋体" w:hAnsi="宋体" w:eastAsia="宋体" w:cstheme="minorEastAsia"/>
          <w:sz w:val="24"/>
        </w:rPr>
        <w:t>在线会议系统，大多是采用Unity进行开发，较为重量级；发布模式仍是PC端运行的可执行程序，用户使用门槛较高；支持有限度的互动与远程协助即使是目前像Mozilla</w:t>
      </w:r>
      <w:r>
        <w:rPr>
          <w:rFonts w:ascii="宋体" w:hAnsi="宋体" w:eastAsia="宋体" w:cstheme="minorEastAsia"/>
          <w:sz w:val="24"/>
        </w:rPr>
        <w:t xml:space="preserve"> </w:t>
      </w:r>
      <w:r>
        <w:rPr>
          <w:rFonts w:hint="eastAsia" w:ascii="宋体" w:hAnsi="宋体" w:eastAsia="宋体" w:cstheme="minorEastAsia"/>
          <w:sz w:val="24"/>
        </w:rPr>
        <w:t>hubs这样的Web</w:t>
      </w:r>
      <w:r>
        <w:rPr>
          <w:rFonts w:ascii="宋体" w:hAnsi="宋体" w:eastAsia="宋体" w:cstheme="minorEastAsia"/>
          <w:sz w:val="24"/>
        </w:rPr>
        <w:t>VR</w:t>
      </w:r>
      <w:r>
        <w:rPr>
          <w:rFonts w:hint="eastAsia" w:ascii="宋体" w:hAnsi="宋体" w:eastAsia="宋体" w:cstheme="minorEastAsia"/>
          <w:sz w:val="24"/>
        </w:rPr>
        <w:t>会议平台，虽然有着更加轻量级、用户交互操作更多等特点，但是在某些场景的美观性和精度不足、加载速度上较慢，卡顿较为频繁，仍然不足以为用户提供一个较为良好的与会体验。</w:t>
      </w:r>
      <w:commentRangeEnd w:id="8"/>
      <w:r>
        <w:rPr>
          <w:rStyle w:val="12"/>
          <w:sz w:val="24"/>
          <w:szCs w:val="24"/>
        </w:rPr>
        <w:commentReference w:id="8"/>
      </w:r>
    </w:p>
    <w:p>
      <w:pPr>
        <w:rPr>
          <w:b/>
          <w:bCs/>
          <w:sz w:val="24"/>
          <w:szCs w:val="32"/>
        </w:rPr>
      </w:pPr>
      <w:r>
        <w:rPr>
          <w:rFonts w:hint="eastAsia"/>
          <w:b/>
          <w:bCs/>
          <w:sz w:val="24"/>
          <w:szCs w:val="32"/>
        </w:rPr>
        <w:t>2.2</w:t>
      </w:r>
      <w:r>
        <w:rPr>
          <w:b/>
          <w:bCs/>
          <w:sz w:val="24"/>
          <w:szCs w:val="32"/>
        </w:rPr>
        <w:t xml:space="preserve"> </w:t>
      </w:r>
      <w:r>
        <w:rPr>
          <w:rFonts w:hint="eastAsia"/>
          <w:b/>
          <w:bCs/>
          <w:sz w:val="24"/>
          <w:szCs w:val="32"/>
        </w:rPr>
        <w:t>大型会议静态场景的轻量化处理</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大规模在线会议由于参会人数众多，会议场景、人物模型数据量非常庞大，巨量数据会对网络条件、用户配置及浏览器渲染速度造成非常大的压力。因此，降低会议情景中的数据量方法就变得十分必要。刘</w:t>
      </w:r>
      <w:r>
        <w:rPr>
          <w:rFonts w:hint="eastAsia" w:ascii="宋体" w:hAnsi="宋体" w:eastAsia="宋体" w:cstheme="minorEastAsia"/>
          <w:sz w:val="24"/>
          <w:vertAlign w:val="superscript"/>
        </w:rPr>
        <w:t>[</w:t>
      </w:r>
      <w:r>
        <w:rPr>
          <w:rFonts w:ascii="宋体" w:hAnsi="宋体" w:eastAsia="宋体" w:cstheme="minorEastAsia"/>
          <w:sz w:val="24"/>
          <w:vertAlign w:val="superscript"/>
        </w:rPr>
        <w:t>4]</w:t>
      </w:r>
      <w:r>
        <w:rPr>
          <w:rFonts w:hint="eastAsia" w:ascii="宋体" w:hAnsi="宋体" w:eastAsia="宋体" w:cstheme="minorEastAsia"/>
          <w:sz w:val="24"/>
        </w:rPr>
        <w:t>等人提出了一种基于Web</w:t>
      </w:r>
      <w:r>
        <w:rPr>
          <w:rFonts w:ascii="宋体" w:hAnsi="宋体" w:eastAsia="宋体" w:cstheme="minorEastAsia"/>
          <w:sz w:val="24"/>
        </w:rPr>
        <w:t>BIM</w:t>
      </w:r>
      <w:r>
        <w:rPr>
          <w:rFonts w:hint="eastAsia" w:ascii="宋体" w:hAnsi="宋体" w:eastAsia="宋体" w:cstheme="minorEastAsia"/>
          <w:sz w:val="24"/>
        </w:rPr>
        <w:t>场景的数据轻量化方法。孙</w:t>
      </w:r>
      <w:r>
        <w:rPr>
          <w:rFonts w:hint="eastAsia" w:ascii="宋体" w:hAnsi="宋体" w:eastAsia="宋体" w:cstheme="minorEastAsia"/>
          <w:sz w:val="24"/>
          <w:vertAlign w:val="superscript"/>
        </w:rPr>
        <w:t>[</w:t>
      </w:r>
      <w:r>
        <w:rPr>
          <w:rFonts w:ascii="宋体" w:hAnsi="宋体" w:eastAsia="宋体" w:cstheme="minorEastAsia"/>
          <w:sz w:val="24"/>
          <w:vertAlign w:val="superscript"/>
        </w:rPr>
        <w:t>5]</w:t>
      </w:r>
      <w:r>
        <w:rPr>
          <w:rFonts w:hint="eastAsia" w:ascii="宋体" w:hAnsi="宋体" w:eastAsia="宋体" w:cstheme="minorEastAsia"/>
          <w:sz w:val="24"/>
        </w:rPr>
        <w:t>等人提出了一种基于内容的可比较压缩算法，还有一些方法着重考虑模型数据之间的相似性，并将这种相似性与差异性进行度量，从而达到压缩数据的目的</w:t>
      </w:r>
      <w:r>
        <w:rPr>
          <w:rFonts w:hint="eastAsia" w:ascii="宋体" w:hAnsi="宋体" w:eastAsia="宋体" w:cstheme="minorEastAsia"/>
          <w:sz w:val="24"/>
          <w:vertAlign w:val="superscript"/>
        </w:rPr>
        <w:t>[</w:t>
      </w:r>
      <w:r>
        <w:rPr>
          <w:rFonts w:ascii="宋体" w:hAnsi="宋体" w:eastAsia="宋体" w:cstheme="minorEastAsia"/>
          <w:sz w:val="24"/>
          <w:vertAlign w:val="superscript"/>
        </w:rPr>
        <w:t>6][7]</w:t>
      </w:r>
      <w:r>
        <w:rPr>
          <w:rFonts w:ascii="宋体" w:hAnsi="宋体" w:eastAsia="宋体" w:cstheme="minorEastAsia"/>
          <w:sz w:val="24"/>
        </w:rPr>
        <w:t>.</w:t>
      </w:r>
      <w:r>
        <w:rPr>
          <w:rFonts w:hint="eastAsia" w:ascii="宋体" w:hAnsi="宋体" w:eastAsia="宋体" w:cstheme="minorEastAsia"/>
          <w:sz w:val="24"/>
        </w:rPr>
        <w:t>特别地，许多学者将语义信息引入了模型检索过程，提出了一些基于语义的检索与冗余数据检测的间接性方案</w:t>
      </w:r>
      <w:r>
        <w:rPr>
          <w:rFonts w:hint="eastAsia" w:ascii="宋体" w:hAnsi="宋体" w:eastAsia="宋体" w:cstheme="minorEastAsia"/>
          <w:sz w:val="24"/>
          <w:vertAlign w:val="superscript"/>
        </w:rPr>
        <w:t>[</w:t>
      </w:r>
      <w:r>
        <w:rPr>
          <w:rFonts w:ascii="宋体" w:hAnsi="宋体" w:eastAsia="宋体" w:cstheme="minorEastAsia"/>
          <w:sz w:val="24"/>
          <w:vertAlign w:val="superscript"/>
        </w:rPr>
        <w:t>8][9]</w:t>
      </w:r>
      <w:r>
        <w:rPr>
          <w:rFonts w:hint="eastAsia" w:ascii="宋体" w:hAnsi="宋体" w:eastAsia="宋体" w:cstheme="minorEastAsia"/>
          <w:sz w:val="24"/>
        </w:rPr>
        <w:t>。还有一些学者，在语义信息之外，还将几何处理方法纳入了他们的解决方案中，如laga</w:t>
      </w:r>
      <w:r>
        <w:rPr>
          <w:rFonts w:ascii="宋体" w:hAnsi="宋体" w:eastAsia="宋体" w:cstheme="minorEastAsia"/>
          <w:sz w:val="24"/>
          <w:vertAlign w:val="superscript"/>
        </w:rPr>
        <w:t>[10]</w:t>
      </w:r>
      <w:r>
        <w:rPr>
          <w:rFonts w:hint="eastAsia" w:ascii="宋体" w:hAnsi="宋体" w:eastAsia="宋体" w:cstheme="minorEastAsia"/>
          <w:sz w:val="24"/>
        </w:rPr>
        <w:t>等人与zheng</w:t>
      </w:r>
      <w:r>
        <w:rPr>
          <w:rFonts w:ascii="宋体" w:hAnsi="宋体" w:eastAsia="宋体" w:cstheme="minorEastAsia"/>
          <w:sz w:val="24"/>
          <w:vertAlign w:val="superscript"/>
        </w:rPr>
        <w:t>[11]</w:t>
      </w:r>
      <w:r>
        <w:rPr>
          <w:rFonts w:hint="eastAsia" w:ascii="宋体" w:hAnsi="宋体" w:eastAsia="宋体" w:cstheme="minorEastAsia"/>
          <w:sz w:val="24"/>
        </w:rPr>
        <w:t>等人，在几何识别中加入了一些语义规则.</w:t>
      </w:r>
    </w:p>
    <w:p>
      <w:pPr>
        <w:spacing w:line="360" w:lineRule="auto"/>
        <w:ind w:firstLine="480" w:firstLineChars="200"/>
      </w:pPr>
      <w:r>
        <w:rPr>
          <w:rFonts w:hint="eastAsia" w:ascii="宋体" w:hAnsi="宋体" w:eastAsia="宋体" w:cstheme="minorEastAsia"/>
          <w:sz w:val="24"/>
        </w:rPr>
        <w:t>由于模型组件之间的相似性，我们可以进一步利用它来提高效率。模型的预处理当然可以缓解问题，例如3D压缩和渐进式网格（PM）。但是他们都没有考虑模型组件之间的相似性，因此我们可以利用它来进一步提高效率。Wen</w:t>
      </w:r>
      <w:r>
        <w:rPr>
          <w:rFonts w:ascii="宋体" w:hAnsi="宋体" w:eastAsia="宋体" w:cstheme="minorEastAsia"/>
          <w:sz w:val="24"/>
          <w:vertAlign w:val="superscript"/>
        </w:rPr>
        <w:t>[12]</w:t>
      </w:r>
      <w:r>
        <w:rPr>
          <w:rFonts w:hint="eastAsia" w:ascii="宋体" w:hAnsi="宋体" w:eastAsia="宋体" w:cstheme="minorEastAsia"/>
          <w:sz w:val="24"/>
        </w:rPr>
        <w:t>等人提出了一种类似感知的数据约简方法，称为轻量级渐进网格（LPM）。 LPM旨在挖掘模型中的相似组件，在删除冗余组件后生成剩余每个组件的PM表示，并使用称为轻量级场景图的结构组织所有处理后的数据。这种方法具有四个显着优势。首先，它可以极大地减小模型的文件大小，而几乎不会造成任何精度损失。其次，PM使传递变得渐进，即所谓的流式传输。第三，在客户端进行渲染时，由于使用了轻量级的场景图，因此无需进行解压缩，并且可以充分执行实例渲染。第四，它在非常有限的带宽下非常有效，尤其是在交付大型场景时。</w:t>
      </w:r>
    </w:p>
    <w:p>
      <w:pPr>
        <w:rPr>
          <w:b/>
          <w:bCs/>
        </w:rPr>
      </w:pPr>
      <w:r>
        <w:rPr>
          <w:rFonts w:hint="eastAsia"/>
          <w:b/>
          <w:bCs/>
          <w:sz w:val="24"/>
          <w:szCs w:val="32"/>
        </w:rPr>
        <w:t>2.3</w:t>
      </w:r>
      <w:r>
        <w:rPr>
          <w:b/>
          <w:bCs/>
          <w:sz w:val="24"/>
          <w:szCs w:val="32"/>
        </w:rPr>
        <w:t xml:space="preserve"> </w:t>
      </w:r>
      <w:r>
        <w:rPr>
          <w:rFonts w:hint="eastAsia"/>
          <w:b/>
          <w:bCs/>
          <w:sz w:val="24"/>
          <w:szCs w:val="32"/>
        </w:rPr>
        <w:t>大型在线会议动态情境的轻量化处理</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当下，大规模人群的可视化技术通常是通过基于代理的模拟技术实现</w:t>
      </w:r>
      <w:r>
        <w:rPr>
          <w:rFonts w:hint="eastAsia" w:ascii="宋体" w:hAnsi="宋体" w:eastAsia="宋体" w:cstheme="minorEastAsia"/>
          <w:sz w:val="24"/>
          <w:vertAlign w:val="superscript"/>
        </w:rPr>
        <w:t>[</w:t>
      </w:r>
      <w:r>
        <w:rPr>
          <w:rFonts w:ascii="宋体" w:hAnsi="宋体" w:eastAsia="宋体" w:cstheme="minorEastAsia"/>
          <w:sz w:val="24"/>
          <w:vertAlign w:val="superscript"/>
        </w:rPr>
        <w:t>13]</w:t>
      </w:r>
      <w:r>
        <w:rPr>
          <w:rFonts w:hint="eastAsia" w:ascii="宋体" w:hAnsi="宋体" w:eastAsia="宋体" w:cstheme="minorEastAsia"/>
          <w:sz w:val="24"/>
        </w:rPr>
        <w:t>。</w:t>
      </w:r>
    </w:p>
    <w:p>
      <w:pPr>
        <w:spacing w:line="360" w:lineRule="auto"/>
        <w:rPr>
          <w:rFonts w:ascii="宋体" w:hAnsi="宋体" w:eastAsia="宋体" w:cstheme="minorEastAsia"/>
          <w:sz w:val="24"/>
        </w:rPr>
      </w:pPr>
      <w:r>
        <w:rPr>
          <w:rFonts w:hint="eastAsia" w:ascii="宋体" w:hAnsi="宋体" w:eastAsia="宋体" w:cstheme="minorEastAsia"/>
          <w:sz w:val="24"/>
        </w:rPr>
        <w:t>使用单一模型的缺点是加载时间可能很长，一旦人物数量增加，帧率就会显著下降。之前的方法着重于简化模型本身或提高硬件的性能。通常，这些方法会忽略大规模人群仿真的多样性和真实性。</w:t>
      </w:r>
      <w:r>
        <w:rPr>
          <w:rFonts w:ascii="宋体" w:hAnsi="宋体" w:eastAsia="宋体" w:cstheme="minorEastAsia"/>
          <w:sz w:val="24"/>
        </w:rPr>
        <w:t xml:space="preserve"> </w:t>
      </w:r>
      <w:commentRangeStart w:id="9"/>
      <w:r>
        <w:rPr>
          <w:rFonts w:hint="eastAsia" w:ascii="宋体" w:hAnsi="宋体" w:eastAsia="宋体" w:cstheme="minorEastAsia"/>
          <w:sz w:val="24"/>
        </w:rPr>
        <w:t>目前，模型参数化的概念已应用于Web3D建筑物信息建模（BIM）中的建筑物简化中</w:t>
      </w:r>
      <w:r>
        <w:rPr>
          <w:rFonts w:hint="eastAsia" w:ascii="宋体" w:hAnsi="宋体" w:eastAsia="宋体" w:cstheme="minorEastAsia"/>
          <w:sz w:val="24"/>
          <w:vertAlign w:val="superscript"/>
        </w:rPr>
        <w:t>[</w:t>
      </w:r>
      <w:r>
        <w:rPr>
          <w:rFonts w:ascii="宋体" w:hAnsi="宋体" w:eastAsia="宋体" w:cstheme="minorEastAsia"/>
          <w:sz w:val="24"/>
          <w:vertAlign w:val="superscript"/>
        </w:rPr>
        <w:t>14]</w:t>
      </w:r>
      <w:r>
        <w:rPr>
          <w:rFonts w:hint="eastAsia" w:ascii="宋体" w:hAnsi="宋体" w:eastAsia="宋体" w:cstheme="minorEastAsia"/>
          <w:sz w:val="24"/>
        </w:rPr>
        <w:t>。</w:t>
      </w:r>
      <w:commentRangeEnd w:id="9"/>
      <w:r>
        <w:commentReference w:id="9"/>
      </w:r>
      <w:r>
        <w:rPr>
          <w:rFonts w:hint="eastAsia" w:ascii="宋体" w:hAnsi="宋体" w:eastAsia="宋体" w:cstheme="minorEastAsia"/>
          <w:sz w:val="24"/>
        </w:rPr>
        <w:t>并且，GPU实例机制和LOD（详细级别）技术已经可以用于实现数千个化身的实时渲染，但模拟化身是同质的</w:t>
      </w:r>
      <w:r>
        <w:rPr>
          <w:rFonts w:hint="eastAsia" w:ascii="宋体" w:hAnsi="宋体" w:eastAsia="宋体" w:cstheme="minorEastAsia"/>
          <w:sz w:val="24"/>
          <w:vertAlign w:val="superscript"/>
        </w:rPr>
        <w:t>[</w:t>
      </w:r>
      <w:r>
        <w:rPr>
          <w:rFonts w:ascii="宋体" w:hAnsi="宋体" w:eastAsia="宋体" w:cstheme="minorEastAsia"/>
          <w:sz w:val="24"/>
          <w:vertAlign w:val="superscript"/>
        </w:rPr>
        <w:t>15</w:t>
      </w:r>
      <w:r>
        <w:rPr>
          <w:rFonts w:hint="eastAsia" w:ascii="宋体" w:hAnsi="宋体" w:eastAsia="宋体" w:cstheme="minorEastAsia"/>
          <w:sz w:val="24"/>
          <w:vertAlign w:val="superscript"/>
        </w:rPr>
        <w:t>]</w:t>
      </w:r>
      <w:r>
        <w:rPr>
          <w:rFonts w:hint="eastAsia" w:ascii="宋体" w:hAnsi="宋体" w:eastAsia="宋体" w:cstheme="minorEastAsia"/>
          <w:sz w:val="24"/>
        </w:rPr>
        <w:t>。大多数研究都没有考虑多样性和现实因素。因此，一种在保证多样性和真实性要求的情况下，进一步扩大人群规模来灵活提高效率的方法是非常有必要的。朴</w:t>
      </w:r>
      <w:r>
        <w:rPr>
          <w:rFonts w:hint="eastAsia" w:ascii="宋体" w:hAnsi="宋体" w:eastAsia="宋体" w:cstheme="minorEastAsia"/>
          <w:sz w:val="24"/>
          <w:vertAlign w:val="superscript"/>
        </w:rPr>
        <w:t>[</w:t>
      </w:r>
      <w:r>
        <w:rPr>
          <w:rFonts w:ascii="宋体" w:hAnsi="宋体" w:eastAsia="宋体" w:cstheme="minorEastAsia"/>
          <w:sz w:val="24"/>
          <w:vertAlign w:val="superscript"/>
        </w:rPr>
        <w:t>16]</w:t>
      </w:r>
      <w:r>
        <w:rPr>
          <w:rFonts w:hint="eastAsia" w:ascii="宋体" w:hAnsi="宋体" w:eastAsia="宋体" w:cstheme="minorEastAsia"/>
          <w:sz w:val="24"/>
        </w:rPr>
        <w:t>等人提出了一种基于形状空间的参数化技术来对化身的外观进行多样化。同时使用异步传输渲染元素，助于减少带宽压力。其提出的多级克隆实例化方法可以在短时间内生成大量的异构化身。</w:t>
      </w:r>
    </w:p>
    <w:p>
      <w:pPr>
        <w:rPr>
          <w:rFonts w:ascii="Segoe UI" w:hAnsi="Segoe UI" w:cs="Segoe UI"/>
          <w:color w:val="24292E"/>
          <w:sz w:val="16"/>
          <w:szCs w:val="16"/>
          <w:shd w:val="clear" w:color="auto" w:fill="FFFFFF"/>
        </w:rPr>
      </w:pPr>
    </w:p>
    <w:p>
      <w:pPr>
        <w:rPr>
          <w:b/>
          <w:bCs/>
        </w:rPr>
      </w:pPr>
      <w:commentRangeStart w:id="10"/>
      <w:r>
        <w:rPr>
          <w:rFonts w:hint="eastAsia"/>
          <w:b/>
          <w:bCs/>
          <w:sz w:val="24"/>
          <w:szCs w:val="32"/>
        </w:rPr>
        <w:t>2.4</w:t>
      </w:r>
      <w:r>
        <w:rPr>
          <w:b/>
          <w:bCs/>
          <w:sz w:val="24"/>
          <w:szCs w:val="32"/>
        </w:rPr>
        <w:t xml:space="preserve"> </w:t>
      </w:r>
      <w:r>
        <w:rPr>
          <w:rFonts w:hint="eastAsia"/>
          <w:b/>
          <w:bCs/>
          <w:sz w:val="24"/>
          <w:szCs w:val="32"/>
        </w:rPr>
        <w:t>大型在线会议情境的在线可视化调度与架构部署</w:t>
      </w:r>
    </w:p>
    <w:commentRangeEnd w:id="10"/>
    <w:p>
      <w:pPr>
        <w:rPr>
          <w:rFonts w:ascii="Segoe UI" w:hAnsi="Segoe UI" w:cs="Segoe UI"/>
          <w:color w:val="24292E"/>
          <w:sz w:val="16"/>
          <w:szCs w:val="16"/>
          <w:shd w:val="clear" w:color="auto" w:fill="FFFFFF"/>
        </w:rPr>
      </w:pPr>
      <w:r>
        <w:commentReference w:id="10"/>
      </w:r>
    </w:p>
    <w:p>
      <w:pPr>
        <w:spacing w:line="360" w:lineRule="auto"/>
        <w:ind w:firstLine="480" w:firstLineChars="200"/>
        <w:rPr>
          <w:rFonts w:ascii="Segoe UI" w:hAnsi="Segoe UI" w:eastAsia="Segoe UI" w:cs="Segoe UI"/>
          <w:color w:val="24292E"/>
          <w:sz w:val="16"/>
          <w:szCs w:val="16"/>
          <w:shd w:val="clear" w:color="auto" w:fill="FFFFFF"/>
        </w:rPr>
      </w:pPr>
      <w:r>
        <w:rPr>
          <w:rFonts w:hint="eastAsia" w:ascii="宋体" w:hAnsi="宋体" w:eastAsia="宋体" w:cstheme="minorEastAsia"/>
          <w:sz w:val="24"/>
        </w:rPr>
        <w:t>由于在线会议情景需传输大量模型及动画数据，为了避免出现比较大的网络延迟，减轻对用户的与会体验所造成的负面影响。有学者尝试使用边缘计算方式来代替集中式云计算，如</w:t>
      </w:r>
      <w:r>
        <w:rPr>
          <w:rFonts w:hint="eastAsia" w:ascii="宋体" w:hAnsi="宋体" w:eastAsia="宋体" w:cstheme="minorEastAsia"/>
          <w:color w:val="FF0000"/>
          <w:sz w:val="24"/>
        </w:rPr>
        <w:t>李[</w:t>
      </w:r>
      <w:r>
        <w:rPr>
          <w:rFonts w:ascii="宋体" w:hAnsi="宋体" w:eastAsia="宋体" w:cstheme="minorEastAsia"/>
          <w:color w:val="FF0000"/>
          <w:sz w:val="24"/>
        </w:rPr>
        <w:t>17]</w:t>
      </w:r>
      <w:r>
        <w:rPr>
          <w:rFonts w:hint="eastAsia" w:ascii="宋体" w:hAnsi="宋体" w:eastAsia="宋体" w:cstheme="minorEastAsia"/>
          <w:sz w:val="24"/>
        </w:rPr>
        <w:t>等人提出的一种新的云端边缘浏览器计算框架与大型场景数据自适应传输调度算法。该算法通过综合用户视角的重复度、填充程度与所注意的场景来定义兴趣度，基于计算出的用户兴趣来优化传输机制、进行路径预测，以实现网络传输的最佳效果。与云计算的集中式结构不同，边缘计算采用分布式结构[</w:t>
      </w:r>
      <w:r>
        <w:rPr>
          <w:rFonts w:ascii="宋体" w:hAnsi="宋体" w:eastAsia="宋体" w:cstheme="minorEastAsia"/>
          <w:sz w:val="24"/>
        </w:rPr>
        <w:t>18][19][20]</w:t>
      </w:r>
      <w:r>
        <w:rPr>
          <w:rFonts w:hint="eastAsia" w:ascii="宋体" w:hAnsi="宋体" w:eastAsia="宋体" w:cstheme="minorEastAsia"/>
          <w:sz w:val="24"/>
        </w:rPr>
        <w:t>，通过在本地设备端附近部署几个计算节点。来自本地设备的数据直接传输到边缘节点进行计算和处理。与集中式云计算相比，这种转变提高了服务器的响应速度和可靠性。侯[</w:t>
      </w:r>
      <w:r>
        <w:rPr>
          <w:rFonts w:ascii="宋体" w:hAnsi="宋体" w:eastAsia="宋体" w:cstheme="minorEastAsia"/>
          <w:sz w:val="24"/>
        </w:rPr>
        <w:t>21]</w:t>
      </w:r>
      <w:r>
        <w:rPr>
          <w:rFonts w:hint="eastAsia" w:ascii="宋体" w:hAnsi="宋体" w:eastAsia="宋体" w:cstheme="minorEastAsia"/>
          <w:sz w:val="24"/>
        </w:rPr>
        <w:t>等人实现了轻量级V</w:t>
      </w:r>
      <w:r>
        <w:rPr>
          <w:rFonts w:ascii="宋体" w:hAnsi="宋体" w:eastAsia="宋体" w:cstheme="minorEastAsia"/>
          <w:sz w:val="24"/>
        </w:rPr>
        <w:t>R</w:t>
      </w:r>
      <w:r>
        <w:rPr>
          <w:rFonts w:hint="eastAsia" w:ascii="宋体" w:hAnsi="宋体" w:eastAsia="宋体" w:cstheme="minorEastAsia"/>
          <w:sz w:val="24"/>
        </w:rPr>
        <w:t>眼镜及边缘云设备之间的无线连接，并在这些设备之间实现了远程渲染，并将各种解决方案在延迟和其他方面进行了比较。</w:t>
      </w:r>
      <w:commentRangeStart w:id="11"/>
      <w:r>
        <w:rPr>
          <w:rFonts w:hint="eastAsia" w:ascii="宋体" w:hAnsi="宋体" w:eastAsia="宋体" w:cstheme="minorEastAsia"/>
          <w:sz w:val="24"/>
        </w:rPr>
        <w:t>最终证明</w:t>
      </w:r>
      <w:commentRangeEnd w:id="11"/>
      <w:r>
        <w:rPr>
          <w:rStyle w:val="12"/>
        </w:rPr>
        <w:commentReference w:id="11"/>
      </w:r>
      <w:r>
        <w:rPr>
          <w:rFonts w:hint="eastAsia" w:ascii="宋体" w:hAnsi="宋体" w:eastAsia="宋体" w:cstheme="minorEastAsia"/>
          <w:sz w:val="24"/>
        </w:rPr>
        <w:t>，通过其分散的结构，它对于Web3D可视化的实时计算和处理更加有效。</w:t>
      </w:r>
    </w:p>
    <w:p>
      <w:pPr>
        <w:numPr>
          <w:ilvl w:val="0"/>
          <w:numId w:val="5"/>
        </w:numPr>
        <w:rPr>
          <w:sz w:val="28"/>
          <w:szCs w:val="36"/>
        </w:rPr>
      </w:pPr>
      <w:r>
        <w:rPr>
          <w:rFonts w:hint="eastAsia"/>
          <w:b/>
          <w:bCs/>
          <w:sz w:val="28"/>
          <w:szCs w:val="36"/>
        </w:rPr>
        <w:t>总体技术路线</w:t>
      </w:r>
    </w:p>
    <w:p>
      <w:pPr>
        <w:ind w:firstLine="420" w:firstLineChars="200"/>
        <w:rPr>
          <w:sz w:val="28"/>
          <w:szCs w:val="36"/>
        </w:rPr>
      </w:pPr>
      <w:r>
        <w:rPr>
          <w:rFonts w:hint="eastAsia"/>
        </w:rPr>
        <w:t>针对</w:t>
      </w:r>
      <w:ins w:id="73" w:author="Gao, Yan" w:date="2021-02-16T18:41:00Z">
        <w:r>
          <w:rPr>
            <w:rFonts w:hint="eastAsia"/>
          </w:rPr>
          <w:t>目前</w:t>
        </w:r>
      </w:ins>
      <w:r>
        <w:rPr>
          <w:rFonts w:hint="eastAsia"/>
        </w:rPr>
        <w:t>大型WebVR在线会议的三大技术瓶颈问题，</w:t>
      </w:r>
      <w:commentRangeStart w:id="12"/>
      <w:r>
        <w:rPr>
          <w:rFonts w:hint="eastAsia"/>
        </w:rPr>
        <w:t>本文</w:t>
      </w:r>
      <w:ins w:id="74" w:author="Gao, Yan" w:date="2021-02-16T18:42:00Z">
        <w:r>
          <w:rPr>
            <w:rFonts w:hint="eastAsia"/>
          </w:rPr>
          <w:t>提出的</w:t>
        </w:r>
      </w:ins>
      <w:r>
        <w:rPr>
          <w:rFonts w:hint="eastAsia"/>
        </w:rPr>
        <w:t>轻量化技术通过服务器预处理、网络传输、浏览器渲染三个阶段的处理来完成</w:t>
      </w:r>
      <w:ins w:id="75" w:author="大橙子" w:date="2021-02-17T21:59:40Z">
        <w:r>
          <w:rPr>
            <w:rFonts w:hint="eastAsia"/>
            <w:lang w:eastAsia="zh-CN"/>
          </w:rPr>
          <w:t>。</w:t>
        </w:r>
      </w:ins>
      <w:ins w:id="76" w:author="大橙子" w:date="2021-02-17T21:58:32Z">
        <w:r>
          <w:rPr>
            <w:rFonts w:hint="eastAsia"/>
            <w:lang w:val="en-US" w:eastAsia="zh-CN"/>
          </w:rPr>
          <w:t>服务</w:t>
        </w:r>
      </w:ins>
      <w:ins w:id="77" w:author="大橙子" w:date="2021-02-17T21:58:34Z">
        <w:r>
          <w:rPr>
            <w:rFonts w:hint="eastAsia"/>
            <w:lang w:val="en-US" w:eastAsia="zh-CN"/>
          </w:rPr>
          <w:t>器</w:t>
        </w:r>
      </w:ins>
      <w:ins w:id="78" w:author="大橙子" w:date="2021-02-17T21:58:37Z">
        <w:r>
          <w:rPr>
            <w:rFonts w:hint="eastAsia"/>
            <w:lang w:val="en-US" w:eastAsia="zh-CN"/>
          </w:rPr>
          <w:t>预处理</w:t>
        </w:r>
      </w:ins>
      <w:ins w:id="79" w:author="大橙子" w:date="2021-02-17T21:58:39Z">
        <w:r>
          <w:rPr>
            <w:rFonts w:hint="eastAsia"/>
            <w:lang w:val="en-US" w:eastAsia="zh-CN"/>
          </w:rPr>
          <w:t>阶段</w:t>
        </w:r>
      </w:ins>
      <w:ins w:id="80" w:author="大橙子" w:date="2021-02-17T21:59:58Z">
        <w:r>
          <w:rPr>
            <w:rFonts w:hint="eastAsia"/>
            <w:lang w:val="en-US" w:eastAsia="zh-CN"/>
          </w:rPr>
          <w:t>通过</w:t>
        </w:r>
      </w:ins>
      <w:ins w:id="81" w:author="大橙子" w:date="2021-02-17T22:00:33Z">
        <w:r>
          <w:rPr>
            <w:rFonts w:hint="eastAsia"/>
            <w:lang w:val="en-US" w:eastAsia="zh-CN"/>
          </w:rPr>
          <w:t>通过</w:t>
        </w:r>
      </w:ins>
      <w:ins w:id="82" w:author="大橙子" w:date="2021-02-17T22:00:37Z">
        <w:r>
          <w:rPr>
            <w:rFonts w:hint="eastAsia"/>
            <w:lang w:val="en-US" w:eastAsia="zh-CN"/>
          </w:rPr>
          <w:t>模型</w:t>
        </w:r>
      </w:ins>
      <w:ins w:id="83" w:author="大橙子" w:date="2021-02-17T22:00:40Z">
        <w:r>
          <w:rPr>
            <w:rFonts w:hint="eastAsia"/>
            <w:lang w:val="en-US" w:eastAsia="zh-CN"/>
          </w:rPr>
          <w:t>去除</w:t>
        </w:r>
      </w:ins>
      <w:ins w:id="84" w:author="大橙子" w:date="2021-02-17T22:00:57Z">
        <w:r>
          <w:rPr>
            <w:rFonts w:hint="eastAsia"/>
            <w:lang w:val="en-US" w:eastAsia="zh-CN"/>
          </w:rPr>
          <w:t>和</w:t>
        </w:r>
      </w:ins>
      <w:ins w:id="85" w:author="大橙子" w:date="2021-02-17T22:01:09Z">
        <w:r>
          <w:rPr>
            <w:rFonts w:hint="eastAsia"/>
            <w:lang w:val="en-US" w:eastAsia="zh-CN"/>
          </w:rPr>
          <w:t>场景</w:t>
        </w:r>
      </w:ins>
      <w:ins w:id="86" w:author="大橙子" w:date="2021-02-17T22:01:10Z">
        <w:r>
          <w:rPr>
            <w:rFonts w:hint="eastAsia"/>
            <w:lang w:val="en-US" w:eastAsia="zh-CN"/>
          </w:rPr>
          <w:t>的</w:t>
        </w:r>
      </w:ins>
      <w:ins w:id="87" w:author="大橙子" w:date="2021-02-17T22:01:01Z">
        <w:r>
          <w:rPr>
            <w:rFonts w:hint="eastAsia"/>
            <w:lang w:val="en-US" w:eastAsia="zh-CN"/>
          </w:rPr>
          <w:t>参数化</w:t>
        </w:r>
      </w:ins>
      <w:ins w:id="88" w:author="大橙子" w:date="2021-02-17T22:01:04Z">
        <w:r>
          <w:rPr>
            <w:rFonts w:hint="eastAsia"/>
            <w:lang w:val="en-US" w:eastAsia="zh-CN"/>
          </w:rPr>
          <w:t>处理</w:t>
        </w:r>
      </w:ins>
      <w:ins w:id="89" w:author="大橙子" w:date="2021-02-17T22:01:14Z">
        <w:r>
          <w:rPr>
            <w:rFonts w:hint="eastAsia"/>
            <w:lang w:val="en-US" w:eastAsia="zh-CN"/>
          </w:rPr>
          <w:t>等</w:t>
        </w:r>
      </w:ins>
      <w:ins w:id="90" w:author="大橙子" w:date="2021-02-17T22:01:17Z">
        <w:r>
          <w:rPr>
            <w:rFonts w:hint="eastAsia"/>
            <w:lang w:val="en-US" w:eastAsia="zh-CN"/>
          </w:rPr>
          <w:t>方法</w:t>
        </w:r>
      </w:ins>
      <w:ins w:id="91" w:author="大橙子" w:date="2021-02-17T21:59:52Z">
        <w:r>
          <w:rPr>
            <w:rFonts w:hint="eastAsia"/>
            <w:lang w:val="en-US" w:eastAsia="zh-CN"/>
          </w:rPr>
          <w:t>，</w:t>
        </w:r>
      </w:ins>
      <w:ins w:id="92" w:author="大橙子" w:date="2021-02-17T21:58:42Z">
        <w:r>
          <w:rPr>
            <w:rFonts w:hint="eastAsia"/>
            <w:lang w:val="en-US" w:eastAsia="zh-CN"/>
          </w:rPr>
          <w:t>主要</w:t>
        </w:r>
      </w:ins>
      <w:ins w:id="93" w:author="大橙子" w:date="2021-02-17T21:58:44Z">
        <w:r>
          <w:rPr>
            <w:rFonts w:hint="eastAsia"/>
            <w:lang w:val="en-US" w:eastAsia="zh-CN"/>
          </w:rPr>
          <w:t>解决</w:t>
        </w:r>
      </w:ins>
      <w:ins w:id="94" w:author="大橙子" w:date="2021-02-17T21:58:29Z">
        <w:r>
          <w:rPr>
            <w:rFonts w:hint="eastAsia"/>
            <w:lang w:val="en-US" w:eastAsia="zh-CN"/>
          </w:rPr>
          <w:t>资源</w:t>
        </w:r>
      </w:ins>
      <w:ins w:id="95" w:author="大橙子" w:date="2021-02-17T21:56:10Z">
        <w:r>
          <w:rPr>
            <w:rFonts w:hint="eastAsia"/>
            <w:lang w:val="en-US" w:eastAsia="zh-CN"/>
          </w:rPr>
          <w:t>数据量</w:t>
        </w:r>
      </w:ins>
      <w:ins w:id="96" w:author="大橙子" w:date="2021-02-17T21:56:12Z">
        <w:r>
          <w:rPr>
            <w:rFonts w:hint="eastAsia"/>
            <w:lang w:val="en-US" w:eastAsia="zh-CN"/>
          </w:rPr>
          <w:t>大</w:t>
        </w:r>
      </w:ins>
      <w:ins w:id="97" w:author="大橙子" w:date="2021-02-17T21:58:47Z">
        <w:r>
          <w:rPr>
            <w:rFonts w:hint="eastAsia"/>
            <w:lang w:val="en-US" w:eastAsia="zh-CN"/>
          </w:rPr>
          <w:t>的</w:t>
        </w:r>
      </w:ins>
      <w:ins w:id="98" w:author="大橙子" w:date="2021-02-17T21:58:48Z">
        <w:r>
          <w:rPr>
            <w:rFonts w:hint="eastAsia"/>
            <w:lang w:val="en-US" w:eastAsia="zh-CN"/>
          </w:rPr>
          <w:t>问题</w:t>
        </w:r>
      </w:ins>
      <w:ins w:id="99" w:author="大橙子" w:date="2021-02-17T22:01:37Z">
        <w:r>
          <w:rPr>
            <w:rFonts w:hint="eastAsia"/>
            <w:lang w:val="en-US" w:eastAsia="zh-CN"/>
          </w:rPr>
          <w:t>；</w:t>
        </w:r>
      </w:ins>
      <w:ins w:id="100" w:author="大橙子" w:date="2021-02-17T21:57:46Z">
        <w:r>
          <w:rPr>
            <w:rFonts w:hint="eastAsia"/>
            <w:lang w:val="en-US" w:eastAsia="zh-CN"/>
          </w:rPr>
          <w:t>网络</w:t>
        </w:r>
      </w:ins>
      <w:ins w:id="101" w:author="大橙子" w:date="2021-02-17T21:57:48Z">
        <w:r>
          <w:rPr>
            <w:rFonts w:hint="eastAsia"/>
            <w:lang w:val="en-US" w:eastAsia="zh-CN"/>
          </w:rPr>
          <w:t>传输</w:t>
        </w:r>
      </w:ins>
      <w:ins w:id="102" w:author="大橙子" w:date="2021-02-17T21:58:07Z">
        <w:r>
          <w:rPr>
            <w:rFonts w:hint="eastAsia"/>
            <w:lang w:val="en-US" w:eastAsia="zh-CN"/>
          </w:rPr>
          <w:t>阶段</w:t>
        </w:r>
      </w:ins>
      <w:ins w:id="103" w:author="大橙子" w:date="2021-02-17T22:02:23Z">
        <w:r>
          <w:rPr>
            <w:rFonts w:hint="eastAsia"/>
            <w:lang w:val="en-US" w:eastAsia="zh-CN"/>
          </w:rPr>
          <w:t>将</w:t>
        </w:r>
      </w:ins>
      <w:ins w:id="104" w:author="大橙子" w:date="2021-02-17T22:02:25Z">
        <w:r>
          <w:rPr>
            <w:rFonts w:hint="eastAsia"/>
            <w:lang w:val="en-US" w:eastAsia="zh-CN"/>
          </w:rPr>
          <w:t>数据</w:t>
        </w:r>
      </w:ins>
      <w:ins w:id="105" w:author="大橙子" w:date="2021-02-17T22:02:28Z">
        <w:r>
          <w:rPr>
            <w:rFonts w:hint="eastAsia"/>
            <w:lang w:val="en-US" w:eastAsia="zh-CN"/>
          </w:rPr>
          <w:t>分</w:t>
        </w:r>
      </w:ins>
      <w:ins w:id="106" w:author="大橙子" w:date="2021-02-17T22:02:36Z">
        <w:r>
          <w:rPr>
            <w:rFonts w:hint="eastAsia"/>
            <w:lang w:val="en-US" w:eastAsia="zh-CN"/>
          </w:rPr>
          <w:t>批</w:t>
        </w:r>
      </w:ins>
      <w:ins w:id="107" w:author="大橙子" w:date="2021-02-17T22:02:46Z">
        <w:r>
          <w:rPr>
            <w:rFonts w:hint="eastAsia"/>
            <w:lang w:val="en-US" w:eastAsia="zh-CN"/>
          </w:rPr>
          <w:t>传输</w:t>
        </w:r>
      </w:ins>
      <w:ins w:id="108" w:author="大橙子" w:date="2021-02-17T22:02:51Z">
        <w:r>
          <w:rPr>
            <w:rFonts w:hint="eastAsia"/>
            <w:lang w:val="en-US" w:eastAsia="zh-CN"/>
          </w:rPr>
          <w:t>，</w:t>
        </w:r>
      </w:ins>
      <w:ins w:id="109" w:author="大橙子" w:date="2021-02-17T22:02:54Z">
        <w:r>
          <w:rPr>
            <w:rFonts w:hint="eastAsia"/>
            <w:lang w:val="en-US" w:eastAsia="zh-CN"/>
          </w:rPr>
          <w:t>并且</w:t>
        </w:r>
      </w:ins>
      <w:ins w:id="110" w:author="大橙子" w:date="2021-02-17T22:02:57Z">
        <w:r>
          <w:rPr>
            <w:rFonts w:hint="eastAsia"/>
            <w:lang w:val="en-US" w:eastAsia="zh-CN"/>
          </w:rPr>
          <w:t>优先</w:t>
        </w:r>
      </w:ins>
      <w:ins w:id="111" w:author="大橙子" w:date="2021-02-17T22:03:06Z">
        <w:r>
          <w:rPr>
            <w:rFonts w:hint="eastAsia"/>
            <w:lang w:val="en-US" w:eastAsia="zh-CN"/>
          </w:rPr>
          <w:t>传输</w:t>
        </w:r>
      </w:ins>
      <w:ins w:id="112" w:author="大橙子" w:date="2021-02-17T22:03:09Z">
        <w:r>
          <w:rPr>
            <w:rFonts w:hint="eastAsia"/>
            <w:lang w:val="en-US" w:eastAsia="zh-CN"/>
          </w:rPr>
          <w:t>优点</w:t>
        </w:r>
      </w:ins>
      <w:ins w:id="113" w:author="大橙子" w:date="2021-02-17T22:03:11Z">
        <w:r>
          <w:rPr>
            <w:rFonts w:hint="eastAsia"/>
            <w:lang w:val="en-US" w:eastAsia="zh-CN"/>
          </w:rPr>
          <w:t>度</w:t>
        </w:r>
      </w:ins>
      <w:ins w:id="114" w:author="大橙子" w:date="2021-02-17T22:03:12Z">
        <w:r>
          <w:rPr>
            <w:rFonts w:hint="eastAsia"/>
            <w:lang w:val="en-US" w:eastAsia="zh-CN"/>
          </w:rPr>
          <w:t>高</w:t>
        </w:r>
      </w:ins>
      <w:ins w:id="115" w:author="大橙子" w:date="2021-02-17T22:03:13Z">
        <w:r>
          <w:rPr>
            <w:rFonts w:hint="eastAsia"/>
            <w:lang w:val="en-US" w:eastAsia="zh-CN"/>
          </w:rPr>
          <w:t>的</w:t>
        </w:r>
      </w:ins>
      <w:ins w:id="116" w:author="大橙子" w:date="2021-02-17T22:03:15Z">
        <w:r>
          <w:rPr>
            <w:rFonts w:hint="eastAsia"/>
            <w:lang w:val="en-US" w:eastAsia="zh-CN"/>
          </w:rPr>
          <w:t>数据</w:t>
        </w:r>
      </w:ins>
      <w:ins w:id="117" w:author="大橙子" w:date="2021-02-17T22:02:12Z">
        <w:r>
          <w:rPr>
            <w:rFonts w:hint="eastAsia"/>
            <w:lang w:val="en-US" w:eastAsia="zh-CN"/>
          </w:rPr>
          <w:t>，</w:t>
        </w:r>
      </w:ins>
      <w:ins w:id="118" w:author="大橙子" w:date="2021-02-17T21:57:59Z">
        <w:r>
          <w:rPr>
            <w:rFonts w:hint="eastAsia"/>
            <w:lang w:val="en-US" w:eastAsia="zh-CN"/>
          </w:rPr>
          <w:t>着重</w:t>
        </w:r>
      </w:ins>
      <w:ins w:id="119" w:author="大橙子" w:date="2021-02-17T21:58:10Z">
        <w:r>
          <w:rPr>
            <w:rFonts w:hint="eastAsia"/>
            <w:lang w:val="en-US" w:eastAsia="zh-CN"/>
          </w:rPr>
          <w:t>解决</w:t>
        </w:r>
      </w:ins>
      <w:ins w:id="120" w:author="大橙子" w:date="2021-02-17T21:56:42Z">
        <w:r>
          <w:rPr>
            <w:rFonts w:hint="eastAsia"/>
            <w:lang w:val="en-US" w:eastAsia="zh-CN"/>
          </w:rPr>
          <w:t>传输</w:t>
        </w:r>
      </w:ins>
      <w:ins w:id="121" w:author="大橙子" w:date="2021-02-17T21:56:45Z">
        <w:r>
          <w:rPr>
            <w:rFonts w:hint="eastAsia"/>
            <w:lang w:val="en-US" w:eastAsia="zh-CN"/>
          </w:rPr>
          <w:t>慢</w:t>
        </w:r>
      </w:ins>
      <w:ins w:id="122" w:author="大橙子" w:date="2021-02-17T22:05:51Z">
        <w:r>
          <w:rPr>
            <w:rFonts w:hint="eastAsia"/>
            <w:lang w:val="en-US" w:eastAsia="zh-CN"/>
          </w:rPr>
          <w:t>的</w:t>
        </w:r>
      </w:ins>
      <w:ins w:id="123" w:author="大橙子" w:date="2021-02-17T22:05:54Z">
        <w:r>
          <w:rPr>
            <w:rFonts w:hint="eastAsia"/>
            <w:lang w:val="en-US" w:eastAsia="zh-CN"/>
          </w:rPr>
          <w:t>问题</w:t>
        </w:r>
      </w:ins>
      <w:ins w:id="124" w:author="大橙子" w:date="2021-02-17T21:59:48Z">
        <w:r>
          <w:rPr>
            <w:rFonts w:hint="eastAsia"/>
            <w:lang w:val="en-US" w:eastAsia="zh-CN"/>
          </w:rPr>
          <w:t>。</w:t>
        </w:r>
      </w:ins>
      <w:ins w:id="125" w:author="大橙子" w:date="2021-02-17T21:57:19Z">
        <w:r>
          <w:rPr>
            <w:rFonts w:hint="eastAsia"/>
            <w:lang w:val="en-US" w:eastAsia="zh-CN"/>
          </w:rPr>
          <w:t>浏览器</w:t>
        </w:r>
      </w:ins>
      <w:ins w:id="126" w:author="大橙子" w:date="2021-02-17T21:57:21Z">
        <w:r>
          <w:rPr>
            <w:rFonts w:hint="eastAsia"/>
            <w:lang w:val="en-US" w:eastAsia="zh-CN"/>
          </w:rPr>
          <w:t>渲染</w:t>
        </w:r>
      </w:ins>
      <w:ins w:id="127" w:author="大橙子" w:date="2021-02-17T21:57:25Z">
        <w:r>
          <w:rPr>
            <w:rFonts w:hint="eastAsia"/>
            <w:lang w:val="en-US" w:eastAsia="zh-CN"/>
          </w:rPr>
          <w:t>阶段</w:t>
        </w:r>
      </w:ins>
      <w:ins w:id="128" w:author="大橙子" w:date="2021-02-17T22:03:26Z">
        <w:r>
          <w:rPr>
            <w:rFonts w:hint="eastAsia"/>
            <w:lang w:val="en-US" w:eastAsia="zh-CN"/>
          </w:rPr>
          <w:t>通过</w:t>
        </w:r>
      </w:ins>
      <w:ins w:id="129" w:author="大橙子" w:date="2021-02-17T22:06:31Z">
        <w:r>
          <w:rPr>
            <w:rFonts w:hint="eastAsia"/>
            <w:lang w:val="en-US" w:eastAsia="zh-CN"/>
          </w:rPr>
          <w:t>优化</w:t>
        </w:r>
      </w:ins>
      <w:ins w:id="130" w:author="大橙子" w:date="2021-02-17T22:06:35Z">
        <w:r>
          <w:rPr>
            <w:rFonts w:hint="eastAsia"/>
            <w:lang w:val="en-US" w:eastAsia="zh-CN"/>
          </w:rPr>
          <w:t>shader</w:t>
        </w:r>
      </w:ins>
      <w:ins w:id="131" w:author="大橙子" w:date="2021-02-17T22:06:37Z">
        <w:r>
          <w:rPr>
            <w:rFonts w:hint="eastAsia"/>
            <w:lang w:val="en-US" w:eastAsia="zh-CN"/>
          </w:rPr>
          <w:t>中的</w:t>
        </w:r>
      </w:ins>
      <w:ins w:id="132" w:author="大橙子" w:date="2021-02-17T22:06:39Z">
        <w:r>
          <w:rPr>
            <w:rFonts w:hint="eastAsia"/>
            <w:lang w:val="en-US" w:eastAsia="zh-CN"/>
          </w:rPr>
          <w:t>处理</w:t>
        </w:r>
      </w:ins>
      <w:ins w:id="133" w:author="大橙子" w:date="2021-02-17T22:06:40Z">
        <w:r>
          <w:rPr>
            <w:rFonts w:hint="eastAsia"/>
            <w:lang w:val="en-US" w:eastAsia="zh-CN"/>
          </w:rPr>
          <w:t>过程</w:t>
        </w:r>
      </w:ins>
      <w:ins w:id="134" w:author="大橙子" w:date="2021-02-17T22:03:22Z">
        <w:r>
          <w:rPr>
            <w:rFonts w:hint="eastAsia"/>
            <w:lang w:val="en-US" w:eastAsia="zh-CN"/>
          </w:rPr>
          <w:t>，</w:t>
        </w:r>
      </w:ins>
      <w:ins w:id="135" w:author="大橙子" w:date="2021-02-17T22:05:38Z">
        <w:r>
          <w:rPr>
            <w:rFonts w:hint="eastAsia"/>
            <w:lang w:val="en-US" w:eastAsia="zh-CN"/>
          </w:rPr>
          <w:t>主要</w:t>
        </w:r>
      </w:ins>
      <w:ins w:id="136" w:author="大橙子" w:date="2021-02-17T21:57:30Z">
        <w:r>
          <w:rPr>
            <w:rFonts w:hint="eastAsia"/>
            <w:lang w:val="en-US" w:eastAsia="zh-CN"/>
          </w:rPr>
          <w:t>解决</w:t>
        </w:r>
      </w:ins>
      <w:ins w:id="137" w:author="大橙子" w:date="2021-02-17T22:05:42Z">
        <w:r>
          <w:rPr>
            <w:rFonts w:hint="eastAsia"/>
            <w:lang w:val="en-US" w:eastAsia="zh-CN"/>
          </w:rPr>
          <w:t>了</w:t>
        </w:r>
      </w:ins>
      <w:ins w:id="138" w:author="大橙子" w:date="2021-02-17T21:56:47Z">
        <w:r>
          <w:rPr>
            <w:rFonts w:hint="eastAsia"/>
            <w:lang w:val="en-US" w:eastAsia="zh-CN"/>
          </w:rPr>
          <w:t>渲染</w:t>
        </w:r>
      </w:ins>
      <w:ins w:id="139" w:author="大橙子" w:date="2021-02-17T21:56:49Z">
        <w:r>
          <w:rPr>
            <w:rFonts w:hint="eastAsia"/>
            <w:lang w:val="en-US" w:eastAsia="zh-CN"/>
          </w:rPr>
          <w:t>卡顿</w:t>
        </w:r>
      </w:ins>
      <w:ins w:id="140" w:author="大橙子" w:date="2021-02-17T22:05:45Z">
        <w:r>
          <w:rPr>
            <w:rFonts w:hint="eastAsia"/>
            <w:lang w:val="en-US" w:eastAsia="zh-CN"/>
          </w:rPr>
          <w:t>的</w:t>
        </w:r>
      </w:ins>
      <w:ins w:id="141" w:author="大橙子" w:date="2021-02-17T21:57:33Z">
        <w:r>
          <w:rPr>
            <w:rFonts w:hint="eastAsia"/>
            <w:lang w:val="en-US" w:eastAsia="zh-CN"/>
          </w:rPr>
          <w:t>问题</w:t>
        </w:r>
      </w:ins>
      <w:r>
        <w:rPr>
          <w:rFonts w:hint="eastAsia"/>
        </w:rPr>
        <w:t>。</w:t>
      </w:r>
      <w:commentRangeEnd w:id="12"/>
      <w:r>
        <w:commentReference w:id="12"/>
      </w:r>
    </w:p>
    <w:p>
      <w:pPr>
        <w:jc w:val="center"/>
      </w:pPr>
      <w:ins w:id="142" w:author="大橙子" w:date="2021-02-17T23:25:09Z">
        <w:r>
          <w:rPr/>
          <w:drawing>
            <wp:inline distT="0" distB="0" distL="114300" distR="114300">
              <wp:extent cx="5271770" cy="2847975"/>
              <wp:effectExtent l="0" t="0" r="1143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71770" cy="2847975"/>
                      </a:xfrm>
                      <a:prstGeom prst="rect">
                        <a:avLst/>
                      </a:prstGeom>
                      <a:noFill/>
                      <a:ln>
                        <a:noFill/>
                      </a:ln>
                    </pic:spPr>
                  </pic:pic>
                </a:graphicData>
              </a:graphic>
            </wp:inline>
          </w:drawing>
        </w:r>
      </w:ins>
      <w:r>
        <w:rPr>
          <w:rStyle w:val="12"/>
        </w:rPr>
        <w:commentReference w:id="13"/>
      </w:r>
    </w:p>
    <w:p>
      <w:pPr>
        <w:pStyle w:val="2"/>
        <w:jc w:val="center"/>
      </w:pPr>
      <w:r>
        <w:t xml:space="preserve">图 </w:t>
      </w:r>
      <w:r>
        <w:fldChar w:fldCharType="begin"/>
      </w:r>
      <w:r>
        <w:instrText xml:space="preserve"> SEQ 图 \* ARABIC </w:instrText>
      </w:r>
      <w:r>
        <w:fldChar w:fldCharType="separate"/>
      </w:r>
      <w:ins w:id="144" w:author="大橙子" w:date="2021-02-17T23:18:46Z">
        <w:r>
          <w:rPr>
            <w:rFonts w:hint="eastAsia"/>
            <w:lang w:val="en-US" w:eastAsia="zh-CN"/>
          </w:rPr>
          <w:t>1</w:t>
        </w:r>
      </w:ins>
      <w:r>
        <w:fldChar w:fldCharType="end"/>
      </w:r>
      <w:r>
        <w:rPr>
          <w:rFonts w:hint="eastAsia"/>
        </w:rPr>
        <w:t xml:space="preserve">     </w:t>
      </w:r>
      <w:ins w:id="145" w:author="Gao, Yan" w:date="2021-02-16T18:44:00Z">
        <w:r>
          <w:rPr>
            <w:rFonts w:hint="eastAsia"/>
          </w:rPr>
          <w:t>方法概要，</w:t>
        </w:r>
      </w:ins>
      <w:ins w:id="146" w:author="Gao, Yan" w:date="2021-02-16T18:45:00Z">
        <w:r>
          <w:rPr>
            <w:rFonts w:hint="eastAsia"/>
          </w:rPr>
          <w:t>简要</w:t>
        </w:r>
      </w:ins>
      <w:ins w:id="147" w:author="Gao, Yan" w:date="2021-02-16T18:44:00Z">
        <w:r>
          <w:rPr>
            <w:rFonts w:hint="eastAsia"/>
          </w:rPr>
          <w:t>解释每个模块的功能</w:t>
        </w:r>
      </w:ins>
    </w:p>
    <w:p>
      <w:pPr>
        <w:ind w:firstLine="420"/>
      </w:pPr>
      <w:commentRangeStart w:id="14"/>
      <w:r>
        <w:rPr>
          <w:rFonts w:hint="eastAsia"/>
        </w:rPr>
        <w:t>服务器阶段要实现</w:t>
      </w:r>
      <w:r>
        <w:t>大规模会议情境的轻量化预处理</w:t>
      </w:r>
      <w:r>
        <w:rPr>
          <w:rFonts w:hint="eastAsia"/>
        </w:rPr>
        <w:t>。对于静态场景，这一阶段首先要提取</w:t>
      </w:r>
      <w:ins w:id="148" w:author="大橙子" w:date="2021-02-17T23:36:19Z">
        <w:r>
          <w:rPr>
            <w:rFonts w:hint="eastAsia"/>
            <w:lang w:val="en-US" w:eastAsia="zh-CN"/>
          </w:rPr>
          <w:t>房间</w:t>
        </w:r>
      </w:ins>
      <w:ins w:id="149" w:author="大橙子" w:date="2021-02-17T23:36:20Z">
        <w:r>
          <w:rPr>
            <w:rFonts w:hint="eastAsia"/>
            <w:lang w:val="en-US" w:eastAsia="zh-CN"/>
          </w:rPr>
          <w:t>模型</w:t>
        </w:r>
      </w:ins>
      <w:r>
        <w:rPr>
          <w:rFonts w:hint="eastAsia"/>
        </w:rPr>
        <w:t>的外壳</w:t>
      </w:r>
      <w:ins w:id="150" w:author="大橙子" w:date="2021-02-17T23:35:32Z">
        <w:r>
          <w:rPr>
            <w:rFonts w:hint="eastAsia"/>
            <w:lang w:eastAsia="zh-CN"/>
          </w:rPr>
          <w:t>，</w:t>
        </w:r>
      </w:ins>
      <w:ins w:id="151" w:author="大橙子" w:date="2021-02-17T23:35:45Z">
        <w:r>
          <w:rPr>
            <w:rFonts w:hint="eastAsia"/>
            <w:lang w:val="en-US" w:eastAsia="zh-CN"/>
          </w:rPr>
          <w:t>因为</w:t>
        </w:r>
      </w:ins>
      <w:ins w:id="152" w:author="大橙子" w:date="2021-02-17T23:35:47Z">
        <w:r>
          <w:rPr>
            <w:rFonts w:hint="eastAsia"/>
            <w:lang w:val="en-US" w:eastAsia="zh-CN"/>
          </w:rPr>
          <w:t>镜头</w:t>
        </w:r>
      </w:ins>
      <w:ins w:id="153" w:author="大橙子" w:date="2021-02-17T23:35:59Z">
        <w:r>
          <w:rPr>
            <w:rFonts w:hint="eastAsia"/>
            <w:lang w:val="en-US" w:eastAsia="zh-CN"/>
          </w:rPr>
          <w:t>初始时</w:t>
        </w:r>
      </w:ins>
      <w:ins w:id="154" w:author="大橙子" w:date="2021-02-17T23:36:00Z">
        <w:r>
          <w:rPr>
            <w:rFonts w:hint="eastAsia"/>
            <w:lang w:val="en-US" w:eastAsia="zh-CN"/>
          </w:rPr>
          <w:t>位于</w:t>
        </w:r>
      </w:ins>
      <w:ins w:id="155" w:author="大橙子" w:date="2021-02-17T23:36:06Z">
        <w:r>
          <w:rPr>
            <w:rFonts w:hint="eastAsia"/>
            <w:lang w:val="en-US" w:eastAsia="zh-CN"/>
          </w:rPr>
          <w:t>房间</w:t>
        </w:r>
      </w:ins>
      <w:ins w:id="156" w:author="大橙子" w:date="2021-02-17T23:36:08Z">
        <w:r>
          <w:rPr>
            <w:rFonts w:hint="eastAsia"/>
            <w:lang w:val="en-US" w:eastAsia="zh-CN"/>
          </w:rPr>
          <w:t>外</w:t>
        </w:r>
      </w:ins>
      <w:ins w:id="157" w:author="大橙子" w:date="2021-02-17T23:36:09Z">
        <w:r>
          <w:rPr>
            <w:rFonts w:hint="eastAsia"/>
            <w:lang w:val="en-US" w:eastAsia="zh-CN"/>
          </w:rPr>
          <w:t>，</w:t>
        </w:r>
      </w:ins>
      <w:ins w:id="158" w:author="大橙子" w:date="2021-02-17T23:36:26Z">
        <w:r>
          <w:rPr>
            <w:rFonts w:hint="eastAsia"/>
            <w:lang w:val="en-US" w:eastAsia="zh-CN"/>
          </w:rPr>
          <w:t>首先</w:t>
        </w:r>
      </w:ins>
      <w:ins w:id="159" w:author="大橙子" w:date="2021-02-17T23:36:41Z">
        <w:r>
          <w:rPr>
            <w:rFonts w:hint="eastAsia"/>
            <w:lang w:val="en-US" w:eastAsia="zh-CN"/>
          </w:rPr>
          <w:t>需要</w:t>
        </w:r>
      </w:ins>
      <w:ins w:id="160" w:author="大橙子" w:date="2021-02-17T23:36:43Z">
        <w:r>
          <w:rPr>
            <w:rFonts w:hint="eastAsia"/>
            <w:lang w:val="en-US" w:eastAsia="zh-CN"/>
          </w:rPr>
          <w:t>看到</w:t>
        </w:r>
      </w:ins>
      <w:ins w:id="161" w:author="大橙子" w:date="2021-02-17T23:36:45Z">
        <w:r>
          <w:rPr>
            <w:rFonts w:hint="eastAsia"/>
            <w:lang w:val="en-US" w:eastAsia="zh-CN"/>
          </w:rPr>
          <w:t>房间</w:t>
        </w:r>
      </w:ins>
      <w:ins w:id="162" w:author="大橙子" w:date="2021-02-17T23:36:47Z">
        <w:r>
          <w:rPr>
            <w:rFonts w:hint="eastAsia"/>
            <w:lang w:val="en-US" w:eastAsia="zh-CN"/>
          </w:rPr>
          <w:t>的</w:t>
        </w:r>
      </w:ins>
      <w:ins w:id="163" w:author="大橙子" w:date="2021-02-17T23:36:49Z">
        <w:r>
          <w:rPr>
            <w:rFonts w:hint="eastAsia"/>
            <w:lang w:val="en-US" w:eastAsia="zh-CN"/>
          </w:rPr>
          <w:t>整体</w:t>
        </w:r>
      </w:ins>
      <w:ins w:id="164" w:author="大橙子" w:date="2021-02-17T23:36:51Z">
        <w:r>
          <w:rPr>
            <w:rFonts w:hint="eastAsia"/>
            <w:lang w:val="en-US" w:eastAsia="zh-CN"/>
          </w:rPr>
          <w:t>外部</w:t>
        </w:r>
      </w:ins>
      <w:ins w:id="165" w:author="大橙子" w:date="2021-02-17T23:36:52Z">
        <w:r>
          <w:rPr>
            <w:rFonts w:hint="eastAsia"/>
            <w:lang w:val="en-US" w:eastAsia="zh-CN"/>
          </w:rPr>
          <w:t>结构</w:t>
        </w:r>
      </w:ins>
      <w:ins w:id="166" w:author="大橙子" w:date="2021-02-17T23:36:53Z">
        <w:r>
          <w:rPr>
            <w:rFonts w:hint="eastAsia"/>
            <w:lang w:val="en-US" w:eastAsia="zh-CN"/>
          </w:rPr>
          <w:t>，</w:t>
        </w:r>
      </w:ins>
      <w:ins w:id="167" w:author="大橙子" w:date="2021-02-17T23:36:58Z">
        <w:r>
          <w:rPr>
            <w:rFonts w:hint="eastAsia"/>
            <w:lang w:val="en-US" w:eastAsia="zh-CN"/>
          </w:rPr>
          <w:t>然后</w:t>
        </w:r>
      </w:ins>
      <w:ins w:id="168" w:author="大橙子" w:date="2021-02-17T23:37:00Z">
        <w:r>
          <w:rPr>
            <w:rFonts w:hint="eastAsia"/>
            <w:lang w:val="en-US" w:eastAsia="zh-CN"/>
          </w:rPr>
          <w:t>进入</w:t>
        </w:r>
      </w:ins>
      <w:ins w:id="169" w:author="大橙子" w:date="2021-02-17T23:37:02Z">
        <w:r>
          <w:rPr>
            <w:rFonts w:hint="eastAsia"/>
            <w:lang w:val="en-US" w:eastAsia="zh-CN"/>
          </w:rPr>
          <w:t>房间</w:t>
        </w:r>
      </w:ins>
      <w:ins w:id="170" w:author="大橙子" w:date="2021-02-17T23:37:03Z">
        <w:r>
          <w:rPr>
            <w:rFonts w:hint="eastAsia"/>
            <w:lang w:val="en-US" w:eastAsia="zh-CN"/>
          </w:rPr>
          <w:t>后</w:t>
        </w:r>
      </w:ins>
      <w:ins w:id="171" w:author="大橙子" w:date="2021-02-17T23:37:05Z">
        <w:r>
          <w:rPr>
            <w:rFonts w:hint="eastAsia"/>
            <w:lang w:val="en-US" w:eastAsia="zh-CN"/>
          </w:rPr>
          <w:t>才会</w:t>
        </w:r>
      </w:ins>
      <w:ins w:id="172" w:author="大橙子" w:date="2021-02-17T23:37:09Z">
        <w:r>
          <w:rPr>
            <w:rFonts w:hint="eastAsia"/>
            <w:lang w:val="en-US" w:eastAsia="zh-CN"/>
          </w:rPr>
          <w:t>需要</w:t>
        </w:r>
      </w:ins>
      <w:ins w:id="173" w:author="大橙子" w:date="2021-02-17T23:37:12Z">
        <w:r>
          <w:rPr>
            <w:rFonts w:hint="eastAsia"/>
            <w:lang w:val="en-US" w:eastAsia="zh-CN"/>
          </w:rPr>
          <w:t>内部</w:t>
        </w:r>
      </w:ins>
      <w:ins w:id="174" w:author="大橙子" w:date="2021-02-17T23:37:18Z">
        <w:r>
          <w:rPr>
            <w:rFonts w:hint="eastAsia"/>
            <w:lang w:val="en-US" w:eastAsia="zh-CN"/>
          </w:rPr>
          <w:t>细节</w:t>
        </w:r>
      </w:ins>
      <w:ins w:id="175" w:author="大橙子" w:date="2021-02-17T23:37:19Z">
        <w:r>
          <w:rPr>
            <w:rFonts w:hint="eastAsia"/>
            <w:lang w:val="en-US" w:eastAsia="zh-CN"/>
          </w:rPr>
          <w:t>，</w:t>
        </w:r>
      </w:ins>
      <w:ins w:id="176" w:author="大橙子" w:date="2021-02-17T23:37:23Z">
        <w:r>
          <w:rPr>
            <w:rFonts w:hint="eastAsia"/>
            <w:lang w:val="en-US" w:eastAsia="zh-CN"/>
          </w:rPr>
          <w:t>所以</w:t>
        </w:r>
      </w:ins>
      <w:ins w:id="177" w:author="大橙子" w:date="2021-02-17T23:37:35Z">
        <w:r>
          <w:rPr>
            <w:rFonts w:hint="eastAsia"/>
            <w:lang w:val="en-US" w:eastAsia="zh-CN"/>
          </w:rPr>
          <w:t>房间</w:t>
        </w:r>
      </w:ins>
      <w:ins w:id="178" w:author="大橙子" w:date="2021-02-17T23:37:37Z">
        <w:r>
          <w:rPr>
            <w:rFonts w:hint="eastAsia"/>
            <w:lang w:val="en-US" w:eastAsia="zh-CN"/>
          </w:rPr>
          <w:t>模型</w:t>
        </w:r>
      </w:ins>
      <w:ins w:id="179" w:author="大橙子" w:date="2021-02-17T23:37:38Z">
        <w:r>
          <w:rPr>
            <w:rFonts w:hint="eastAsia"/>
            <w:lang w:val="en-US" w:eastAsia="zh-CN"/>
          </w:rPr>
          <w:t>的</w:t>
        </w:r>
      </w:ins>
      <w:ins w:id="180" w:author="大橙子" w:date="2021-02-17T23:37:40Z">
        <w:r>
          <w:rPr>
            <w:rFonts w:hint="eastAsia"/>
            <w:lang w:val="en-US" w:eastAsia="zh-CN"/>
          </w:rPr>
          <w:t>外壳</w:t>
        </w:r>
      </w:ins>
      <w:ins w:id="181" w:author="大橙子" w:date="2021-02-17T23:37:41Z">
        <w:r>
          <w:rPr>
            <w:rFonts w:hint="eastAsia"/>
            <w:lang w:val="en-US" w:eastAsia="zh-CN"/>
          </w:rPr>
          <w:t>数据</w:t>
        </w:r>
      </w:ins>
      <w:ins w:id="182" w:author="大橙子" w:date="2021-02-17T23:37:43Z">
        <w:r>
          <w:rPr>
            <w:rFonts w:hint="eastAsia"/>
            <w:lang w:val="en-US" w:eastAsia="zh-CN"/>
          </w:rPr>
          <w:t>需要</w:t>
        </w:r>
      </w:ins>
      <w:ins w:id="183" w:author="大橙子" w:date="2021-02-17T23:37:44Z">
        <w:r>
          <w:rPr>
            <w:rFonts w:hint="eastAsia"/>
            <w:lang w:val="en-US" w:eastAsia="zh-CN"/>
          </w:rPr>
          <w:t>优先</w:t>
        </w:r>
      </w:ins>
      <w:ins w:id="184" w:author="大橙子" w:date="2021-02-17T23:37:46Z">
        <w:r>
          <w:rPr>
            <w:rFonts w:hint="eastAsia"/>
            <w:lang w:val="en-US" w:eastAsia="zh-CN"/>
          </w:rPr>
          <w:t>传输</w:t>
        </w:r>
      </w:ins>
      <w:ins w:id="185" w:author="大橙子" w:date="2021-02-17T23:35:20Z">
        <w:r>
          <w:rPr>
            <w:rFonts w:hint="eastAsia"/>
            <w:lang w:eastAsia="zh-CN"/>
          </w:rPr>
          <w:t>。</w:t>
        </w:r>
      </w:ins>
      <w:r>
        <w:rPr>
          <w:rFonts w:hint="eastAsia"/>
        </w:rPr>
        <w:t>然后</w:t>
      </w:r>
      <w:ins w:id="186" w:author="大橙子" w:date="2021-02-17T23:40:16Z">
        <w:r>
          <w:rPr>
            <w:rFonts w:hint="eastAsia"/>
            <w:lang w:val="en-US" w:eastAsia="zh-CN"/>
          </w:rPr>
          <w:t>要</w:t>
        </w:r>
      </w:ins>
      <w:ins w:id="187" w:author="大橙子" w:date="2021-02-17T23:40:20Z">
        <w:r>
          <w:rPr>
            <w:rFonts w:hint="eastAsia"/>
            <w:lang w:val="en-US" w:eastAsia="zh-CN"/>
          </w:rPr>
          <w:t>找出</w:t>
        </w:r>
      </w:ins>
      <w:ins w:id="188" w:author="大橙子" w:date="2021-02-17T23:41:08Z">
        <w:r>
          <w:rPr>
            <w:rFonts w:hint="eastAsia"/>
            <w:lang w:val="en-US" w:eastAsia="zh-CN"/>
          </w:rPr>
          <w:t>并</w:t>
        </w:r>
      </w:ins>
      <w:ins w:id="189" w:author="大橙子" w:date="2021-02-17T23:41:10Z">
        <w:r>
          <w:rPr>
            <w:rFonts w:hint="eastAsia"/>
            <w:lang w:val="en-US" w:eastAsia="zh-CN"/>
          </w:rPr>
          <w:t>标注</w:t>
        </w:r>
      </w:ins>
      <w:ins w:id="190" w:author="大橙子" w:date="2021-02-17T23:40:40Z">
        <w:r>
          <w:rPr>
            <w:rFonts w:hint="eastAsia"/>
            <w:lang w:val="en-US" w:eastAsia="zh-CN"/>
          </w:rPr>
          <w:t>场景中</w:t>
        </w:r>
      </w:ins>
      <w:ins w:id="191" w:author="大橙子" w:date="2021-02-17T23:40:21Z">
        <w:r>
          <w:rPr>
            <w:rFonts w:hint="eastAsia"/>
            <w:lang w:val="en-US" w:eastAsia="zh-CN"/>
          </w:rPr>
          <w:t>所有</w:t>
        </w:r>
      </w:ins>
      <w:ins w:id="192" w:author="大橙子" w:date="2021-02-17T23:40:23Z">
        <w:r>
          <w:rPr>
            <w:rFonts w:hint="eastAsia"/>
            <w:lang w:val="en-US" w:eastAsia="zh-CN"/>
          </w:rPr>
          <w:t>的</w:t>
        </w:r>
      </w:ins>
      <w:ins w:id="193" w:author="大橙子" w:date="2021-02-17T23:40:46Z">
        <w:r>
          <w:rPr>
            <w:rFonts w:hint="eastAsia"/>
            <w:lang w:val="en-US" w:eastAsia="zh-CN"/>
          </w:rPr>
          <w:t>重复</w:t>
        </w:r>
      </w:ins>
      <w:ins w:id="194" w:author="大橙子" w:date="2021-02-17T23:40:47Z">
        <w:r>
          <w:rPr>
            <w:rFonts w:hint="eastAsia"/>
            <w:lang w:val="en-US" w:eastAsia="zh-CN"/>
          </w:rPr>
          <w:t>单元</w:t>
        </w:r>
      </w:ins>
      <w:ins w:id="195" w:author="大橙子" w:date="2021-02-17T23:40:48Z">
        <w:r>
          <w:rPr>
            <w:rFonts w:hint="eastAsia"/>
            <w:lang w:val="en-US" w:eastAsia="zh-CN"/>
          </w:rPr>
          <w:t>，</w:t>
        </w:r>
      </w:ins>
      <w:ins w:id="196" w:author="大橙子" w:date="2021-02-17T23:40:51Z">
        <w:r>
          <w:rPr>
            <w:rFonts w:hint="eastAsia"/>
            <w:lang w:val="en-US" w:eastAsia="zh-CN"/>
          </w:rPr>
          <w:t>标注</w:t>
        </w:r>
      </w:ins>
      <w:ins w:id="197" w:author="大橙子" w:date="2021-02-17T23:41:17Z">
        <w:r>
          <w:rPr>
            <w:rFonts w:hint="eastAsia"/>
            <w:lang w:val="en-US" w:eastAsia="zh-CN"/>
          </w:rPr>
          <w:t>这些</w:t>
        </w:r>
      </w:ins>
      <w:ins w:id="198" w:author="大橙子" w:date="2021-02-17T23:41:20Z">
        <w:r>
          <w:rPr>
            <w:rFonts w:hint="eastAsia"/>
            <w:lang w:val="en-US" w:eastAsia="zh-CN"/>
          </w:rPr>
          <w:t>单元</w:t>
        </w:r>
      </w:ins>
      <w:ins w:id="199" w:author="大橙子" w:date="2021-02-17T23:41:34Z">
        <w:r>
          <w:rPr>
            <w:rFonts w:hint="eastAsia"/>
            <w:lang w:val="en-US" w:eastAsia="zh-CN"/>
          </w:rPr>
          <w:t>有</w:t>
        </w:r>
      </w:ins>
      <w:ins w:id="200" w:author="大橙子" w:date="2021-02-17T23:41:36Z">
        <w:r>
          <w:rPr>
            <w:rFonts w:hint="eastAsia"/>
            <w:lang w:val="en-US" w:eastAsia="zh-CN"/>
          </w:rPr>
          <w:t>两个</w:t>
        </w:r>
      </w:ins>
      <w:ins w:id="201" w:author="大橙子" w:date="2021-02-17T23:41:37Z">
        <w:r>
          <w:rPr>
            <w:rFonts w:hint="eastAsia"/>
            <w:lang w:val="en-US" w:eastAsia="zh-CN"/>
          </w:rPr>
          <w:t>作用</w:t>
        </w:r>
      </w:ins>
      <w:ins w:id="202" w:author="大橙子" w:date="2021-02-17T23:40:33Z">
        <w:r>
          <w:rPr>
            <w:rFonts w:hint="eastAsia"/>
            <w:lang w:val="en-US" w:eastAsia="zh-CN"/>
          </w:rPr>
          <w:t>，</w:t>
        </w:r>
      </w:ins>
      <w:ins w:id="203" w:author="大橙子" w:date="2021-02-17T23:41:41Z">
        <w:r>
          <w:rPr>
            <w:rFonts w:hint="eastAsia"/>
            <w:lang w:val="en-US" w:eastAsia="zh-CN"/>
          </w:rPr>
          <w:t>其一</w:t>
        </w:r>
      </w:ins>
      <w:ins w:id="204" w:author="大橙子" w:date="2021-02-17T23:41:50Z">
        <w:r>
          <w:rPr>
            <w:rFonts w:hint="eastAsia"/>
            <w:lang w:val="en-US" w:eastAsia="zh-CN"/>
          </w:rPr>
          <w:t>是</w:t>
        </w:r>
      </w:ins>
      <w:ins w:id="205" w:author="大橙子" w:date="2021-02-17T23:41:52Z">
        <w:r>
          <w:rPr>
            <w:rFonts w:hint="eastAsia"/>
            <w:lang w:val="en-US" w:eastAsia="zh-CN"/>
          </w:rPr>
          <w:t>为了</w:t>
        </w:r>
      </w:ins>
      <w:ins w:id="206" w:author="大橙子" w:date="2021-02-17T23:41:56Z">
        <w:r>
          <w:rPr>
            <w:rFonts w:hint="eastAsia"/>
            <w:lang w:val="en-US" w:eastAsia="zh-CN"/>
          </w:rPr>
          <w:t>接下</w:t>
        </w:r>
      </w:ins>
      <w:ins w:id="207" w:author="大橙子" w:date="2021-02-17T23:41:57Z">
        <w:r>
          <w:rPr>
            <w:rFonts w:hint="eastAsia"/>
            <w:lang w:val="en-US" w:eastAsia="zh-CN"/>
          </w:rPr>
          <w:t>来</w:t>
        </w:r>
      </w:ins>
      <w:r>
        <w:rPr>
          <w:rFonts w:hint="eastAsia"/>
        </w:rPr>
        <w:t>进行去重处理，去除场景中的重复单元</w:t>
      </w:r>
      <w:ins w:id="208" w:author="大橙子" w:date="2021-02-17T23:37:55Z">
        <w:r>
          <w:rPr>
            <w:rFonts w:hint="eastAsia"/>
            <w:lang w:eastAsia="zh-CN"/>
          </w:rPr>
          <w:t>，</w:t>
        </w:r>
      </w:ins>
      <w:ins w:id="209" w:author="大橙子" w:date="2021-02-17T23:38:27Z">
        <w:r>
          <w:rPr>
            <w:rFonts w:hint="eastAsia"/>
            <w:lang w:val="en-US" w:eastAsia="zh-CN"/>
          </w:rPr>
          <w:t>去</w:t>
        </w:r>
      </w:ins>
      <w:ins w:id="210" w:author="大橙子" w:date="2021-02-17T23:39:45Z">
        <w:r>
          <w:rPr>
            <w:rFonts w:hint="eastAsia"/>
            <w:lang w:val="en-US" w:eastAsia="zh-CN"/>
          </w:rPr>
          <w:t>除</w:t>
        </w:r>
      </w:ins>
      <w:ins w:id="211" w:author="大橙子" w:date="2021-02-17T23:38:29Z">
        <w:r>
          <w:rPr>
            <w:rFonts w:hint="eastAsia"/>
            <w:lang w:val="en-US" w:eastAsia="zh-CN"/>
          </w:rPr>
          <w:t>重复</w:t>
        </w:r>
      </w:ins>
      <w:ins w:id="212" w:author="大橙子" w:date="2021-02-17T23:38:31Z">
        <w:r>
          <w:rPr>
            <w:rFonts w:hint="eastAsia"/>
            <w:lang w:val="en-US" w:eastAsia="zh-CN"/>
          </w:rPr>
          <w:t>单元</w:t>
        </w:r>
      </w:ins>
      <w:ins w:id="213" w:author="大橙子" w:date="2021-02-17T23:38:33Z">
        <w:r>
          <w:rPr>
            <w:rFonts w:hint="eastAsia"/>
            <w:lang w:val="en-US" w:eastAsia="zh-CN"/>
          </w:rPr>
          <w:t>后</w:t>
        </w:r>
      </w:ins>
      <w:ins w:id="214" w:author="大橙子" w:date="2021-02-17T23:38:54Z">
        <w:r>
          <w:rPr>
            <w:rFonts w:hint="eastAsia"/>
            <w:lang w:val="en-US" w:eastAsia="zh-CN"/>
          </w:rPr>
          <w:t>再</w:t>
        </w:r>
      </w:ins>
      <w:ins w:id="215" w:author="大橙子" w:date="2021-02-17T23:38:55Z">
        <w:r>
          <w:rPr>
            <w:rFonts w:hint="eastAsia"/>
            <w:lang w:val="en-US" w:eastAsia="zh-CN"/>
          </w:rPr>
          <w:t>进行</w:t>
        </w:r>
      </w:ins>
      <w:ins w:id="216" w:author="大橙子" w:date="2021-02-17T23:38:57Z">
        <w:r>
          <w:rPr>
            <w:rFonts w:hint="eastAsia"/>
            <w:lang w:val="en-US" w:eastAsia="zh-CN"/>
          </w:rPr>
          <w:t>网络</w:t>
        </w:r>
      </w:ins>
      <w:ins w:id="217" w:author="大橙子" w:date="2021-02-17T23:39:00Z">
        <w:r>
          <w:rPr>
            <w:rFonts w:hint="eastAsia"/>
            <w:lang w:val="en-US" w:eastAsia="zh-CN"/>
          </w:rPr>
          <w:t>传输</w:t>
        </w:r>
      </w:ins>
      <w:ins w:id="218" w:author="大橙子" w:date="2021-02-17T23:38:35Z">
        <w:r>
          <w:rPr>
            <w:rFonts w:hint="eastAsia"/>
            <w:lang w:val="en-US" w:eastAsia="zh-CN"/>
          </w:rPr>
          <w:t>可以</w:t>
        </w:r>
      </w:ins>
      <w:ins w:id="219" w:author="大橙子" w:date="2021-02-17T23:38:37Z">
        <w:r>
          <w:rPr>
            <w:rFonts w:hint="eastAsia"/>
            <w:lang w:val="en-US" w:eastAsia="zh-CN"/>
          </w:rPr>
          <w:t>减少</w:t>
        </w:r>
      </w:ins>
      <w:ins w:id="220" w:author="大橙子" w:date="2021-02-17T23:38:39Z">
        <w:r>
          <w:rPr>
            <w:rFonts w:hint="eastAsia"/>
            <w:lang w:val="en-US" w:eastAsia="zh-CN"/>
          </w:rPr>
          <w:t>传输的</w:t>
        </w:r>
      </w:ins>
      <w:ins w:id="221" w:author="大橙子" w:date="2021-02-17T23:38:41Z">
        <w:r>
          <w:rPr>
            <w:rFonts w:hint="eastAsia"/>
            <w:lang w:val="en-US" w:eastAsia="zh-CN"/>
          </w:rPr>
          <w:t>数据量</w:t>
        </w:r>
      </w:ins>
      <w:ins w:id="222" w:author="大橙子" w:date="2021-02-17T23:42:11Z">
        <w:r>
          <w:rPr>
            <w:rFonts w:hint="eastAsia"/>
            <w:lang w:val="en-US" w:eastAsia="zh-CN"/>
          </w:rPr>
          <w:t>，</w:t>
        </w:r>
      </w:ins>
      <w:ins w:id="223" w:author="大橙子" w:date="2021-02-17T23:42:12Z">
        <w:r>
          <w:rPr>
            <w:rFonts w:hint="eastAsia"/>
            <w:lang w:val="en-US" w:eastAsia="zh-CN"/>
          </w:rPr>
          <w:t>其</w:t>
        </w:r>
      </w:ins>
      <w:ins w:id="224" w:author="大橙子" w:date="2021-02-17T23:42:20Z">
        <w:r>
          <w:rPr>
            <w:rFonts w:hint="eastAsia"/>
            <w:lang w:val="en-US" w:eastAsia="zh-CN"/>
          </w:rPr>
          <w:t>二</w:t>
        </w:r>
      </w:ins>
      <w:ins w:id="225" w:author="大橙子" w:date="2021-02-17T23:42:12Z">
        <w:r>
          <w:rPr>
            <w:rFonts w:hint="eastAsia"/>
            <w:lang w:val="en-US" w:eastAsia="zh-CN"/>
          </w:rPr>
          <w:t>是为了</w:t>
        </w:r>
      </w:ins>
      <w:ins w:id="226" w:author="大橙子" w:date="2021-02-17T23:42:46Z">
        <w:r>
          <w:rPr>
            <w:rFonts w:hint="eastAsia"/>
            <w:lang w:val="en-US" w:eastAsia="zh-CN"/>
          </w:rPr>
          <w:t>方便</w:t>
        </w:r>
      </w:ins>
      <w:ins w:id="227" w:author="大橙子" w:date="2021-02-17T23:42:31Z">
        <w:r>
          <w:rPr>
            <w:rFonts w:hint="eastAsia"/>
            <w:lang w:val="en-US" w:eastAsia="zh-CN"/>
          </w:rPr>
          <w:t>在</w:t>
        </w:r>
      </w:ins>
      <w:ins w:id="228" w:author="大橙子" w:date="2021-02-17T23:42:36Z">
        <w:r>
          <w:rPr>
            <w:rFonts w:hint="eastAsia"/>
            <w:lang w:val="en-US" w:eastAsia="zh-CN"/>
          </w:rPr>
          <w:t>渲染</w:t>
        </w:r>
      </w:ins>
      <w:ins w:id="229" w:author="大橙子" w:date="2021-02-17T23:42:42Z">
        <w:r>
          <w:rPr>
            <w:rFonts w:hint="eastAsia"/>
            <w:lang w:val="en-US" w:eastAsia="zh-CN"/>
          </w:rPr>
          <w:t>阶段</w:t>
        </w:r>
      </w:ins>
      <w:ins w:id="230" w:author="大橙子" w:date="2021-02-17T23:42:55Z">
        <w:r>
          <w:rPr>
            <w:rFonts w:hint="eastAsia"/>
            <w:lang w:val="en-US" w:eastAsia="zh-CN"/>
          </w:rPr>
          <w:t>对</w:t>
        </w:r>
      </w:ins>
      <w:ins w:id="231" w:author="大橙子" w:date="2021-02-17T23:42:58Z">
        <w:r>
          <w:rPr>
            <w:rFonts w:hint="eastAsia"/>
            <w:lang w:val="en-US" w:eastAsia="zh-CN"/>
          </w:rPr>
          <w:t>相同的</w:t>
        </w:r>
      </w:ins>
      <w:ins w:id="232" w:author="大橙子" w:date="2021-02-17T23:43:00Z">
        <w:r>
          <w:rPr>
            <w:rFonts w:hint="eastAsia"/>
            <w:lang w:val="en-US" w:eastAsia="zh-CN"/>
          </w:rPr>
          <w:t>单元</w:t>
        </w:r>
      </w:ins>
      <w:ins w:id="233" w:author="大橙子" w:date="2021-02-17T23:42:50Z">
        <w:r>
          <w:rPr>
            <w:rFonts w:hint="eastAsia"/>
            <w:lang w:val="en-US" w:eastAsia="zh-CN"/>
          </w:rPr>
          <w:t>进行</w:t>
        </w:r>
      </w:ins>
      <w:ins w:id="234" w:author="大橙子" w:date="2021-02-17T23:43:04Z">
        <w:r>
          <w:rPr>
            <w:rFonts w:hint="eastAsia"/>
            <w:lang w:val="en-US" w:eastAsia="zh-CN"/>
          </w:rPr>
          <w:t>实例化</w:t>
        </w:r>
      </w:ins>
      <w:ins w:id="235" w:author="大橙子" w:date="2021-02-17T23:43:06Z">
        <w:r>
          <w:rPr>
            <w:rFonts w:hint="eastAsia"/>
            <w:lang w:val="en-US" w:eastAsia="zh-CN"/>
          </w:rPr>
          <w:t>渲染</w:t>
        </w:r>
      </w:ins>
      <w:ins w:id="236" w:author="大橙子" w:date="2021-02-17T23:43:07Z">
        <w:r>
          <w:rPr>
            <w:rFonts w:hint="eastAsia"/>
            <w:lang w:val="en-US" w:eastAsia="zh-CN"/>
          </w:rPr>
          <w:t>处理</w:t>
        </w:r>
      </w:ins>
      <w:ins w:id="237" w:author="大橙子" w:date="2021-02-17T23:37:54Z">
        <w:r>
          <w:rPr>
            <w:rFonts w:hint="eastAsia"/>
            <w:lang w:eastAsia="zh-CN"/>
          </w:rPr>
          <w:t>。</w:t>
        </w:r>
      </w:ins>
      <w:r>
        <w:rPr>
          <w:rFonts w:hint="eastAsia"/>
        </w:rPr>
        <w:t>之后再对场景进行光照烘焙</w:t>
      </w:r>
      <w:ins w:id="238" w:author="大橙子" w:date="2021-02-17T23:43:19Z">
        <w:r>
          <w:rPr>
            <w:rFonts w:hint="eastAsia"/>
            <w:lang w:eastAsia="zh-CN"/>
          </w:rPr>
          <w:t>，</w:t>
        </w:r>
      </w:ins>
      <w:ins w:id="239" w:author="大橙子" w:date="2021-02-17T23:43:27Z">
        <w:r>
          <w:rPr>
            <w:rFonts w:hint="eastAsia"/>
            <w:lang w:val="en-US" w:eastAsia="zh-CN"/>
          </w:rPr>
          <w:t>烘焙</w:t>
        </w:r>
      </w:ins>
      <w:ins w:id="240" w:author="大橙子" w:date="2021-02-17T23:43:34Z">
        <w:r>
          <w:rPr>
            <w:rFonts w:hint="eastAsia"/>
            <w:lang w:val="en-US" w:eastAsia="zh-CN"/>
          </w:rPr>
          <w:t>处理</w:t>
        </w:r>
      </w:ins>
      <w:ins w:id="241" w:author="大橙子" w:date="2021-02-17T23:43:37Z">
        <w:r>
          <w:rPr>
            <w:rFonts w:hint="eastAsia"/>
            <w:lang w:val="en-US" w:eastAsia="zh-CN"/>
          </w:rPr>
          <w:t>可以</w:t>
        </w:r>
      </w:ins>
      <w:ins w:id="242" w:author="大橙子" w:date="2021-02-17T23:43:38Z">
        <w:r>
          <w:rPr>
            <w:rFonts w:hint="eastAsia"/>
            <w:lang w:val="en-US" w:eastAsia="zh-CN"/>
          </w:rPr>
          <w:t>提高</w:t>
        </w:r>
      </w:ins>
      <w:ins w:id="243" w:author="大橙子" w:date="2021-02-17T23:43:41Z">
        <w:r>
          <w:rPr>
            <w:rFonts w:hint="eastAsia"/>
            <w:lang w:val="en-US" w:eastAsia="zh-CN"/>
          </w:rPr>
          <w:t>场景</w:t>
        </w:r>
      </w:ins>
      <w:ins w:id="244" w:author="大橙子" w:date="2021-02-17T23:43:42Z">
        <w:r>
          <w:rPr>
            <w:rFonts w:hint="eastAsia"/>
            <w:lang w:val="en-US" w:eastAsia="zh-CN"/>
          </w:rPr>
          <w:t>的</w:t>
        </w:r>
      </w:ins>
      <w:ins w:id="245" w:author="大橙子" w:date="2021-02-17T23:43:50Z">
        <w:r>
          <w:rPr>
            <w:rFonts w:hint="eastAsia"/>
            <w:lang w:val="en-US" w:eastAsia="zh-CN"/>
          </w:rPr>
          <w:t>真实感</w:t>
        </w:r>
      </w:ins>
      <w:ins w:id="246" w:author="大橙子" w:date="2021-02-17T23:43:51Z">
        <w:r>
          <w:rPr>
            <w:rFonts w:hint="eastAsia"/>
            <w:lang w:val="en-US" w:eastAsia="zh-CN"/>
          </w:rPr>
          <w:t>，</w:t>
        </w:r>
      </w:ins>
      <w:ins w:id="247" w:author="大橙子" w:date="2021-02-17T23:43:52Z">
        <w:r>
          <w:rPr>
            <w:rFonts w:hint="eastAsia"/>
            <w:lang w:val="en-US" w:eastAsia="zh-CN"/>
          </w:rPr>
          <w:t>并且</w:t>
        </w:r>
      </w:ins>
      <w:ins w:id="248" w:author="大橙子" w:date="2021-02-17T23:43:56Z">
        <w:r>
          <w:rPr>
            <w:rFonts w:hint="eastAsia"/>
            <w:lang w:val="en-US" w:eastAsia="zh-CN"/>
          </w:rPr>
          <w:t>对</w:t>
        </w:r>
      </w:ins>
      <w:ins w:id="249" w:author="大橙子" w:date="2021-02-17T23:43:58Z">
        <w:r>
          <w:rPr>
            <w:rFonts w:hint="eastAsia"/>
            <w:lang w:val="en-US" w:eastAsia="zh-CN"/>
          </w:rPr>
          <w:t>渲染</w:t>
        </w:r>
      </w:ins>
      <w:ins w:id="250" w:author="大橙子" w:date="2021-02-17T23:44:00Z">
        <w:r>
          <w:rPr>
            <w:rFonts w:hint="eastAsia"/>
            <w:lang w:val="en-US" w:eastAsia="zh-CN"/>
          </w:rPr>
          <w:t>性能</w:t>
        </w:r>
      </w:ins>
      <w:ins w:id="251" w:author="大橙子" w:date="2021-02-17T23:44:01Z">
        <w:r>
          <w:rPr>
            <w:rFonts w:hint="eastAsia"/>
            <w:lang w:val="en-US" w:eastAsia="zh-CN"/>
          </w:rPr>
          <w:t>的</w:t>
        </w:r>
      </w:ins>
      <w:ins w:id="252" w:author="大橙子" w:date="2021-02-17T23:44:03Z">
        <w:r>
          <w:rPr>
            <w:rFonts w:hint="eastAsia"/>
            <w:lang w:val="en-US" w:eastAsia="zh-CN"/>
          </w:rPr>
          <w:t>影响</w:t>
        </w:r>
      </w:ins>
      <w:ins w:id="253" w:author="大橙子" w:date="2021-02-17T23:44:07Z">
        <w:r>
          <w:rPr>
            <w:rFonts w:hint="eastAsia"/>
            <w:lang w:val="en-US" w:eastAsia="zh-CN"/>
          </w:rPr>
          <w:t>较低</w:t>
        </w:r>
      </w:ins>
      <w:ins w:id="254" w:author="大橙子" w:date="2021-02-17T23:44:09Z">
        <w:r>
          <w:rPr>
            <w:rFonts w:hint="eastAsia"/>
            <w:lang w:val="en-US" w:eastAsia="zh-CN"/>
          </w:rPr>
          <w:t>，</w:t>
        </w:r>
      </w:ins>
      <w:ins w:id="255" w:author="大橙子" w:date="2021-02-17T23:44:20Z">
        <w:r>
          <w:rPr>
            <w:rFonts w:hint="eastAsia"/>
            <w:lang w:val="en-US" w:eastAsia="zh-CN"/>
          </w:rPr>
          <w:t>是</w:t>
        </w:r>
      </w:ins>
      <w:ins w:id="256" w:author="大橙子" w:date="2021-02-17T23:44:22Z">
        <w:r>
          <w:rPr>
            <w:rFonts w:hint="eastAsia"/>
            <w:lang w:val="en-US" w:eastAsia="zh-CN"/>
          </w:rPr>
          <w:t>提高</w:t>
        </w:r>
      </w:ins>
      <w:ins w:id="257" w:author="大橙子" w:date="2021-02-17T23:44:28Z">
        <w:r>
          <w:rPr>
            <w:rFonts w:hint="eastAsia"/>
            <w:lang w:val="en-US" w:eastAsia="zh-CN"/>
          </w:rPr>
          <w:t>整体</w:t>
        </w:r>
      </w:ins>
      <w:ins w:id="258" w:author="大橙子" w:date="2021-02-17T23:44:31Z">
        <w:r>
          <w:rPr>
            <w:rFonts w:hint="eastAsia"/>
            <w:lang w:val="en-US" w:eastAsia="zh-CN"/>
          </w:rPr>
          <w:t>渲染</w:t>
        </w:r>
      </w:ins>
      <w:ins w:id="259" w:author="大橙子" w:date="2021-02-17T23:44:33Z">
        <w:r>
          <w:rPr>
            <w:rFonts w:hint="eastAsia"/>
            <w:lang w:val="en-US" w:eastAsia="zh-CN"/>
          </w:rPr>
          <w:t>效果</w:t>
        </w:r>
      </w:ins>
      <w:ins w:id="260" w:author="大橙子" w:date="2021-02-17T23:44:34Z">
        <w:r>
          <w:rPr>
            <w:rFonts w:hint="eastAsia"/>
            <w:lang w:val="en-US" w:eastAsia="zh-CN"/>
          </w:rPr>
          <w:t>的</w:t>
        </w:r>
      </w:ins>
      <w:ins w:id="261" w:author="大橙子" w:date="2021-02-17T23:44:40Z">
        <w:r>
          <w:rPr>
            <w:rFonts w:hint="eastAsia"/>
            <w:lang w:val="en-US" w:eastAsia="zh-CN"/>
          </w:rPr>
          <w:t>绝佳</w:t>
        </w:r>
      </w:ins>
      <w:ins w:id="262" w:author="大橙子" w:date="2021-02-17T23:44:42Z">
        <w:r>
          <w:rPr>
            <w:rFonts w:hint="eastAsia"/>
            <w:lang w:val="en-US" w:eastAsia="zh-CN"/>
          </w:rPr>
          <w:t>手段</w:t>
        </w:r>
      </w:ins>
      <w:r>
        <w:rPr>
          <w:rFonts w:hint="eastAsia"/>
        </w:rPr>
        <w:t>。</w:t>
      </w:r>
    </w:p>
    <w:p>
      <w:r>
        <w:rPr>
          <w:rFonts w:hint="eastAsia"/>
        </w:rPr>
        <w:t>对于动态情景，首先要对大规模人群进行参数化处理</w:t>
      </w:r>
      <w:ins w:id="263" w:author="大橙子" w:date="2021-02-17T23:45:35Z">
        <w:r>
          <w:rPr>
            <w:rFonts w:hint="eastAsia"/>
            <w:lang w:eastAsia="zh-CN"/>
          </w:rPr>
          <w:t>，</w:t>
        </w:r>
      </w:ins>
      <w:ins w:id="264" w:author="大橙子" w:date="2021-02-17T23:45:38Z">
        <w:r>
          <w:rPr>
            <w:rFonts w:hint="eastAsia"/>
            <w:lang w:val="en-US" w:eastAsia="zh-CN"/>
          </w:rPr>
          <w:t>将</w:t>
        </w:r>
      </w:ins>
      <w:ins w:id="265" w:author="大橙子" w:date="2021-02-17T23:45:40Z">
        <w:r>
          <w:rPr>
            <w:rFonts w:hint="eastAsia"/>
            <w:lang w:val="en-US" w:eastAsia="zh-CN"/>
          </w:rPr>
          <w:t>人</w:t>
        </w:r>
      </w:ins>
      <w:ins w:id="266" w:author="大橙子" w:date="2021-02-17T23:45:48Z">
        <w:r>
          <w:rPr>
            <w:rFonts w:hint="eastAsia"/>
            <w:lang w:val="en-US" w:eastAsia="zh-CN"/>
          </w:rPr>
          <w:t>物</w:t>
        </w:r>
      </w:ins>
      <w:ins w:id="267" w:author="大橙子" w:date="2021-02-17T23:45:58Z">
        <w:r>
          <w:rPr>
            <w:rFonts w:hint="eastAsia"/>
            <w:lang w:val="en-US" w:eastAsia="zh-CN"/>
          </w:rPr>
          <w:t>间的</w:t>
        </w:r>
      </w:ins>
      <w:ins w:id="268" w:author="大橙子" w:date="2021-02-17T23:46:00Z">
        <w:r>
          <w:rPr>
            <w:rFonts w:hint="eastAsia"/>
            <w:lang w:val="en-US" w:eastAsia="zh-CN"/>
          </w:rPr>
          <w:t>差异</w:t>
        </w:r>
      </w:ins>
      <w:ins w:id="269" w:author="大橙子" w:date="2021-02-17T23:46:02Z">
        <w:r>
          <w:rPr>
            <w:rFonts w:hint="eastAsia"/>
            <w:lang w:val="en-US" w:eastAsia="zh-CN"/>
          </w:rPr>
          <w:t>使用</w:t>
        </w:r>
      </w:ins>
      <w:ins w:id="270" w:author="大橙子" w:date="2021-02-17T23:46:04Z">
        <w:r>
          <w:rPr>
            <w:rFonts w:hint="eastAsia"/>
            <w:lang w:val="en-US" w:eastAsia="zh-CN"/>
          </w:rPr>
          <w:t>参数</w:t>
        </w:r>
      </w:ins>
      <w:ins w:id="271" w:author="大橙子" w:date="2021-02-17T23:46:05Z">
        <w:r>
          <w:rPr>
            <w:rFonts w:hint="eastAsia"/>
            <w:lang w:val="en-US" w:eastAsia="zh-CN"/>
          </w:rPr>
          <w:t>化的</w:t>
        </w:r>
      </w:ins>
      <w:ins w:id="272" w:author="大橙子" w:date="2021-02-17T23:46:07Z">
        <w:r>
          <w:rPr>
            <w:rFonts w:hint="eastAsia"/>
            <w:lang w:val="en-US" w:eastAsia="zh-CN"/>
          </w:rPr>
          <w:t>方式</w:t>
        </w:r>
      </w:ins>
      <w:ins w:id="273" w:author="大橙子" w:date="2021-02-17T23:46:11Z">
        <w:r>
          <w:rPr>
            <w:rFonts w:hint="eastAsia"/>
            <w:lang w:val="en-US" w:eastAsia="zh-CN"/>
          </w:rPr>
          <w:t>体现</w:t>
        </w:r>
      </w:ins>
      <w:ins w:id="274" w:author="大橙子" w:date="2021-02-17T23:46:16Z">
        <w:r>
          <w:rPr>
            <w:rFonts w:hint="eastAsia"/>
            <w:lang w:val="en-US" w:eastAsia="zh-CN"/>
          </w:rPr>
          <w:t>出来</w:t>
        </w:r>
      </w:ins>
      <w:ins w:id="275" w:author="大橙子" w:date="2021-02-17T23:46:17Z">
        <w:r>
          <w:rPr>
            <w:rFonts w:hint="eastAsia"/>
            <w:lang w:val="en-US" w:eastAsia="zh-CN"/>
          </w:rPr>
          <w:t>，</w:t>
        </w:r>
      </w:ins>
      <w:ins w:id="276" w:author="大橙子" w:date="2021-02-17T23:47:31Z">
        <w:r>
          <w:rPr>
            <w:rFonts w:hint="eastAsia"/>
            <w:lang w:val="en-US" w:eastAsia="zh-CN"/>
          </w:rPr>
          <w:t>对于</w:t>
        </w:r>
      </w:ins>
      <w:ins w:id="277" w:author="大橙子" w:date="2021-02-17T23:47:34Z">
        <w:r>
          <w:rPr>
            <w:rFonts w:hint="eastAsia"/>
            <w:lang w:val="en-US" w:eastAsia="zh-CN"/>
          </w:rPr>
          <w:t>整个</w:t>
        </w:r>
      </w:ins>
      <w:ins w:id="278" w:author="大橙子" w:date="2021-02-17T23:47:36Z">
        <w:r>
          <w:rPr>
            <w:rFonts w:hint="eastAsia"/>
            <w:lang w:val="en-US" w:eastAsia="zh-CN"/>
          </w:rPr>
          <w:t>人群</w:t>
        </w:r>
      </w:ins>
      <w:ins w:id="279" w:author="大橙子" w:date="2021-02-17T23:47:40Z">
        <w:r>
          <w:rPr>
            <w:rFonts w:hint="eastAsia"/>
            <w:lang w:val="en-US" w:eastAsia="zh-CN"/>
          </w:rPr>
          <w:t>每个</w:t>
        </w:r>
      </w:ins>
      <w:ins w:id="280" w:author="大橙子" w:date="2021-02-17T23:47:42Z">
        <w:r>
          <w:rPr>
            <w:rFonts w:hint="eastAsia"/>
            <w:lang w:val="en-US" w:eastAsia="zh-CN"/>
          </w:rPr>
          <w:t>人</w:t>
        </w:r>
      </w:ins>
      <w:ins w:id="281" w:author="大橙子" w:date="2021-02-17T23:47:46Z">
        <w:r>
          <w:rPr>
            <w:rFonts w:hint="eastAsia"/>
            <w:lang w:val="en-US" w:eastAsia="zh-CN"/>
          </w:rPr>
          <w:t>物</w:t>
        </w:r>
      </w:ins>
      <w:ins w:id="282" w:author="大橙子" w:date="2021-02-17T23:47:52Z">
        <w:r>
          <w:rPr>
            <w:rFonts w:hint="eastAsia"/>
            <w:lang w:val="en-US" w:eastAsia="zh-CN"/>
          </w:rPr>
          <w:t>表示</w:t>
        </w:r>
      </w:ins>
      <w:ins w:id="283" w:author="大橙子" w:date="2021-02-17T23:47:57Z">
        <w:r>
          <w:rPr>
            <w:rFonts w:hint="eastAsia"/>
            <w:lang w:val="en-US" w:eastAsia="zh-CN"/>
          </w:rPr>
          <w:t>为</w:t>
        </w:r>
      </w:ins>
      <w:ins w:id="284" w:author="大橙子" w:date="2021-02-17T23:47:59Z">
        <w:r>
          <w:rPr>
            <w:rFonts w:hint="eastAsia"/>
            <w:lang w:val="en-US" w:eastAsia="zh-CN"/>
          </w:rPr>
          <w:t>一组</w:t>
        </w:r>
      </w:ins>
      <w:ins w:id="285" w:author="大橙子" w:date="2021-02-17T23:48:01Z">
        <w:r>
          <w:rPr>
            <w:rFonts w:hint="eastAsia"/>
            <w:lang w:val="en-US" w:eastAsia="zh-CN"/>
          </w:rPr>
          <w:t>参数</w:t>
        </w:r>
      </w:ins>
      <w:ins w:id="286" w:author="大橙子" w:date="2021-02-17T23:48:14Z">
        <w:r>
          <w:rPr>
            <w:rFonts w:hint="eastAsia"/>
            <w:lang w:val="en-US" w:eastAsia="zh-CN"/>
          </w:rPr>
          <w:t>，</w:t>
        </w:r>
      </w:ins>
      <w:ins w:id="287" w:author="大橙子" w:date="2021-02-17T23:48:17Z">
        <w:r>
          <w:rPr>
            <w:rFonts w:hint="eastAsia"/>
            <w:lang w:val="en-US" w:eastAsia="zh-CN"/>
          </w:rPr>
          <w:t>接下</w:t>
        </w:r>
      </w:ins>
      <w:ins w:id="288" w:author="大橙子" w:date="2021-02-17T23:48:19Z">
        <w:r>
          <w:rPr>
            <w:rFonts w:hint="eastAsia"/>
            <w:lang w:val="en-US" w:eastAsia="zh-CN"/>
          </w:rPr>
          <w:t>来</w:t>
        </w:r>
      </w:ins>
      <w:ins w:id="289" w:author="大橙子" w:date="2021-02-17T23:48:22Z">
        <w:r>
          <w:rPr>
            <w:rFonts w:hint="eastAsia"/>
            <w:lang w:val="en-US" w:eastAsia="zh-CN"/>
          </w:rPr>
          <w:t>传输</w:t>
        </w:r>
      </w:ins>
      <w:ins w:id="290" w:author="大橙子" w:date="2021-02-17T23:48:23Z">
        <w:r>
          <w:rPr>
            <w:rFonts w:hint="eastAsia"/>
            <w:lang w:val="en-US" w:eastAsia="zh-CN"/>
          </w:rPr>
          <w:t>数据</w:t>
        </w:r>
      </w:ins>
      <w:ins w:id="291" w:author="大橙子" w:date="2021-02-17T23:48:24Z">
        <w:r>
          <w:rPr>
            <w:rFonts w:hint="eastAsia"/>
            <w:lang w:val="en-US" w:eastAsia="zh-CN"/>
          </w:rPr>
          <w:t>时</w:t>
        </w:r>
      </w:ins>
      <w:ins w:id="292" w:author="大橙子" w:date="2021-02-17T23:48:28Z">
        <w:r>
          <w:rPr>
            <w:rFonts w:hint="eastAsia"/>
            <w:lang w:val="en-US" w:eastAsia="zh-CN"/>
          </w:rPr>
          <w:t>只需要</w:t>
        </w:r>
      </w:ins>
      <w:ins w:id="293" w:author="大橙子" w:date="2021-02-17T23:48:37Z">
        <w:r>
          <w:rPr>
            <w:rFonts w:hint="eastAsia"/>
            <w:lang w:val="en-US" w:eastAsia="zh-CN"/>
          </w:rPr>
          <w:t>传输</w:t>
        </w:r>
      </w:ins>
      <w:ins w:id="294" w:author="大橙子" w:date="2021-02-17T23:48:44Z">
        <w:r>
          <w:rPr>
            <w:rFonts w:hint="eastAsia"/>
            <w:lang w:val="en-US" w:eastAsia="zh-CN"/>
          </w:rPr>
          <w:t>重用的</w:t>
        </w:r>
      </w:ins>
      <w:ins w:id="295" w:author="大橙子" w:date="2021-02-17T23:48:46Z">
        <w:r>
          <w:rPr>
            <w:rFonts w:hint="eastAsia"/>
            <w:lang w:val="en-US" w:eastAsia="zh-CN"/>
          </w:rPr>
          <w:t>资源</w:t>
        </w:r>
      </w:ins>
      <w:ins w:id="296" w:author="大橙子" w:date="2021-02-17T23:48:47Z">
        <w:r>
          <w:rPr>
            <w:rFonts w:hint="eastAsia"/>
            <w:lang w:val="en-US" w:eastAsia="zh-CN"/>
          </w:rPr>
          <w:t>和</w:t>
        </w:r>
      </w:ins>
      <w:ins w:id="297" w:author="大橙子" w:date="2021-02-17T23:48:49Z">
        <w:r>
          <w:rPr>
            <w:rFonts w:hint="eastAsia"/>
            <w:lang w:val="en-US" w:eastAsia="zh-CN"/>
          </w:rPr>
          <w:t>这些</w:t>
        </w:r>
      </w:ins>
      <w:ins w:id="298" w:author="大橙子" w:date="2021-02-17T23:48:51Z">
        <w:r>
          <w:rPr>
            <w:rFonts w:hint="eastAsia"/>
            <w:lang w:val="en-US" w:eastAsia="zh-CN"/>
          </w:rPr>
          <w:t>参数</w:t>
        </w:r>
      </w:ins>
      <w:ins w:id="299" w:author="大橙子" w:date="2021-02-17T23:48:52Z">
        <w:r>
          <w:rPr>
            <w:rFonts w:hint="eastAsia"/>
            <w:lang w:val="en-US" w:eastAsia="zh-CN"/>
          </w:rPr>
          <w:t>就</w:t>
        </w:r>
      </w:ins>
      <w:ins w:id="300" w:author="大橙子" w:date="2021-02-17T23:48:54Z">
        <w:r>
          <w:rPr>
            <w:rFonts w:hint="eastAsia"/>
            <w:lang w:val="en-US" w:eastAsia="zh-CN"/>
          </w:rPr>
          <w:t>可以</w:t>
        </w:r>
      </w:ins>
      <w:ins w:id="301" w:author="大橙子" w:date="2021-02-17T23:48:59Z">
        <w:r>
          <w:rPr>
            <w:rFonts w:hint="eastAsia"/>
            <w:lang w:val="en-US" w:eastAsia="zh-CN"/>
          </w:rPr>
          <w:t>在</w:t>
        </w:r>
      </w:ins>
      <w:ins w:id="302" w:author="大橙子" w:date="2021-02-17T23:49:06Z">
        <w:r>
          <w:rPr>
            <w:rFonts w:hint="eastAsia"/>
            <w:lang w:val="en-US" w:eastAsia="zh-CN"/>
          </w:rPr>
          <w:t>浏览器</w:t>
        </w:r>
      </w:ins>
      <w:ins w:id="303" w:author="大橙子" w:date="2021-02-17T23:49:07Z">
        <w:r>
          <w:rPr>
            <w:rFonts w:hint="eastAsia"/>
            <w:lang w:val="en-US" w:eastAsia="zh-CN"/>
          </w:rPr>
          <w:t>中</w:t>
        </w:r>
      </w:ins>
      <w:ins w:id="304" w:author="大橙子" w:date="2021-02-17T23:49:11Z">
        <w:r>
          <w:rPr>
            <w:rFonts w:hint="eastAsia"/>
            <w:lang w:val="en-US" w:eastAsia="zh-CN"/>
          </w:rPr>
          <w:t>还原</w:t>
        </w:r>
      </w:ins>
      <w:ins w:id="305" w:author="大橙子" w:date="2021-02-17T23:49:13Z">
        <w:r>
          <w:rPr>
            <w:rFonts w:hint="eastAsia"/>
            <w:lang w:val="en-US" w:eastAsia="zh-CN"/>
          </w:rPr>
          <w:t>出</w:t>
        </w:r>
      </w:ins>
      <w:ins w:id="306" w:author="大橙子" w:date="2021-02-17T23:49:15Z">
        <w:r>
          <w:rPr>
            <w:rFonts w:hint="eastAsia"/>
            <w:lang w:val="en-US" w:eastAsia="zh-CN"/>
          </w:rPr>
          <w:t>整个</w:t>
        </w:r>
      </w:ins>
      <w:ins w:id="307" w:author="大橙子" w:date="2021-02-17T23:49:17Z">
        <w:r>
          <w:rPr>
            <w:rFonts w:hint="eastAsia"/>
            <w:lang w:val="en-US" w:eastAsia="zh-CN"/>
          </w:rPr>
          <w:t>人群</w:t>
        </w:r>
      </w:ins>
      <w:ins w:id="308" w:author="大橙子" w:date="2021-02-17T23:45:32Z">
        <w:r>
          <w:rPr>
            <w:rFonts w:hint="eastAsia"/>
            <w:lang w:eastAsia="zh-CN"/>
          </w:rPr>
          <w:t>。</w:t>
        </w:r>
      </w:ins>
      <w:ins w:id="309" w:author="大橙子" w:date="2021-02-17T23:57:47Z">
        <w:r>
          <w:rPr>
            <w:rFonts w:hint="eastAsia"/>
            <w:lang w:val="en-US" w:eastAsia="zh-CN"/>
          </w:rPr>
          <w:t>为了</w:t>
        </w:r>
      </w:ins>
      <w:ins w:id="310" w:author="大橙子" w:date="2021-02-17T23:58:02Z">
        <w:r>
          <w:rPr>
            <w:rFonts w:hint="eastAsia"/>
            <w:lang w:val="en-US" w:eastAsia="zh-CN"/>
          </w:rPr>
          <w:t>方便</w:t>
        </w:r>
      </w:ins>
      <w:ins w:id="311" w:author="大橙子" w:date="2021-02-17T23:58:25Z">
        <w:r>
          <w:rPr>
            <w:rFonts w:hint="eastAsia"/>
            <w:lang w:val="en-US" w:eastAsia="zh-CN"/>
          </w:rPr>
          <w:t>渲染</w:t>
        </w:r>
      </w:ins>
      <w:ins w:id="312" w:author="大橙子" w:date="2021-02-17T23:58:27Z">
        <w:r>
          <w:rPr>
            <w:rFonts w:hint="eastAsia"/>
            <w:lang w:val="en-US" w:eastAsia="zh-CN"/>
          </w:rPr>
          <w:t>阶段</w:t>
        </w:r>
      </w:ins>
      <w:ins w:id="313" w:author="大橙子" w:date="2021-02-17T23:58:32Z">
        <w:r>
          <w:rPr>
            <w:rFonts w:hint="eastAsia"/>
            <w:lang w:val="en-US" w:eastAsia="zh-CN"/>
          </w:rPr>
          <w:t>在</w:t>
        </w:r>
      </w:ins>
      <w:ins w:id="314" w:author="大橙子" w:date="2021-02-17T23:58:14Z">
        <w:r>
          <w:rPr>
            <w:rFonts w:hint="eastAsia"/>
            <w:lang w:val="en-US" w:eastAsia="zh-CN"/>
          </w:rPr>
          <w:t>shader</w:t>
        </w:r>
      </w:ins>
      <w:ins w:id="315" w:author="大橙子" w:date="2021-02-17T23:58:36Z">
        <w:r>
          <w:rPr>
            <w:rFonts w:hint="eastAsia"/>
            <w:lang w:val="en-US" w:eastAsia="zh-CN"/>
          </w:rPr>
          <w:t>中</w:t>
        </w:r>
      </w:ins>
      <w:ins w:id="316" w:author="大橙子" w:date="2021-02-17T23:58:40Z">
        <w:r>
          <w:rPr>
            <w:rFonts w:hint="eastAsia"/>
            <w:lang w:val="en-US" w:eastAsia="zh-CN"/>
          </w:rPr>
          <w:t>处理</w:t>
        </w:r>
      </w:ins>
      <w:ins w:id="317" w:author="大橙子" w:date="2021-02-17T23:58:42Z">
        <w:r>
          <w:rPr>
            <w:rFonts w:hint="eastAsia"/>
            <w:lang w:val="en-US" w:eastAsia="zh-CN"/>
          </w:rPr>
          <w:t>我们</w:t>
        </w:r>
      </w:ins>
      <w:ins w:id="318" w:author="大橙子" w:date="2021-02-17T23:58:46Z">
        <w:r>
          <w:rPr>
            <w:rFonts w:hint="eastAsia"/>
            <w:lang w:val="en-US" w:eastAsia="zh-CN"/>
          </w:rPr>
          <w:t>需要</w:t>
        </w:r>
      </w:ins>
      <w:r>
        <w:rPr>
          <w:rFonts w:hint="eastAsia"/>
        </w:rPr>
        <w:t>提取出骨骼动画</w:t>
      </w:r>
      <w:ins w:id="319" w:author="大橙子" w:date="2021-02-17T23:58:51Z">
        <w:r>
          <w:rPr>
            <w:rFonts w:hint="eastAsia"/>
            <w:lang w:val="en-US" w:eastAsia="zh-CN"/>
          </w:rPr>
          <w:t>的</w:t>
        </w:r>
      </w:ins>
      <w:ins w:id="320" w:author="大橙子" w:date="2021-02-17T23:58:53Z">
        <w:r>
          <w:rPr>
            <w:rFonts w:hint="eastAsia"/>
            <w:lang w:val="en-US" w:eastAsia="zh-CN"/>
          </w:rPr>
          <w:t>数据</w:t>
        </w:r>
      </w:ins>
      <w:ins w:id="321" w:author="大橙子" w:date="2021-02-17T23:59:55Z">
        <w:r>
          <w:rPr>
            <w:rFonts w:hint="eastAsia"/>
            <w:lang w:val="en-US" w:eastAsia="zh-CN"/>
          </w:rPr>
          <w:t>并</w:t>
        </w:r>
      </w:ins>
      <w:ins w:id="322" w:author="大橙子" w:date="2021-02-17T23:59:58Z">
        <w:r>
          <w:rPr>
            <w:rFonts w:hint="eastAsia"/>
            <w:lang w:val="en-US" w:eastAsia="zh-CN"/>
          </w:rPr>
          <w:t>进行</w:t>
        </w:r>
      </w:ins>
      <w:ins w:id="323" w:author="大橙子" w:date="2021-02-18T00:00:03Z">
        <w:r>
          <w:rPr>
            <w:rFonts w:hint="eastAsia"/>
            <w:lang w:val="en-US" w:eastAsia="zh-CN"/>
          </w:rPr>
          <w:t>处理</w:t>
        </w:r>
      </w:ins>
      <w:ins w:id="324" w:author="大橙子" w:date="2021-02-17T23:58:54Z">
        <w:r>
          <w:rPr>
            <w:rFonts w:hint="eastAsia"/>
            <w:lang w:val="en-US" w:eastAsia="zh-CN"/>
          </w:rPr>
          <w:t>，</w:t>
        </w:r>
      </w:ins>
      <w:ins w:id="325" w:author="大橙子" w:date="2021-02-18T00:01:30Z">
        <w:r>
          <w:rPr>
            <w:rFonts w:hint="eastAsia"/>
            <w:lang w:val="en-US" w:eastAsia="zh-CN"/>
          </w:rPr>
          <w:t>先对</w:t>
        </w:r>
      </w:ins>
      <w:ins w:id="326" w:author="大橙子" w:date="2021-02-18T00:01:43Z">
        <w:r>
          <w:rPr>
            <w:rFonts w:hint="eastAsia"/>
            <w:lang w:val="en-US" w:eastAsia="zh-CN"/>
          </w:rPr>
          <w:t>项目</w:t>
        </w:r>
      </w:ins>
      <w:ins w:id="327" w:author="大橙子" w:date="2021-02-18T00:01:11Z">
        <w:r>
          <w:rPr>
            <w:rFonts w:hint="eastAsia"/>
            <w:lang w:val="en-US" w:eastAsia="zh-CN"/>
          </w:rPr>
          <w:t>中的</w:t>
        </w:r>
      </w:ins>
      <w:ins w:id="328" w:author="大橙子" w:date="2021-02-18T00:01:13Z">
        <w:r>
          <w:rPr>
            <w:rFonts w:hint="eastAsia"/>
            <w:lang w:val="en-US" w:eastAsia="zh-CN"/>
          </w:rPr>
          <w:t>骨骼</w:t>
        </w:r>
      </w:ins>
      <w:ins w:id="329" w:author="大橙子" w:date="2021-02-18T00:01:46Z">
        <w:r>
          <w:rPr>
            <w:rFonts w:hint="eastAsia"/>
            <w:lang w:val="en-US" w:eastAsia="zh-CN"/>
          </w:rPr>
          <w:t>动画</w:t>
        </w:r>
      </w:ins>
      <w:ins w:id="330" w:author="大橙子" w:date="2021-02-18T00:01:48Z">
        <w:r>
          <w:rPr>
            <w:rFonts w:hint="eastAsia"/>
            <w:lang w:val="en-US" w:eastAsia="zh-CN"/>
          </w:rPr>
          <w:t>进行</w:t>
        </w:r>
      </w:ins>
      <w:ins w:id="331" w:author="大橙子" w:date="2021-02-18T00:01:49Z">
        <w:r>
          <w:rPr>
            <w:rFonts w:hint="eastAsia"/>
            <w:lang w:val="en-US" w:eastAsia="zh-CN"/>
          </w:rPr>
          <w:t>分析</w:t>
        </w:r>
      </w:ins>
      <w:ins w:id="332" w:author="大橙子" w:date="2021-02-18T00:01:51Z">
        <w:r>
          <w:rPr>
            <w:rFonts w:hint="eastAsia"/>
            <w:lang w:val="en-US" w:eastAsia="zh-CN"/>
          </w:rPr>
          <w:t>，</w:t>
        </w:r>
      </w:ins>
      <w:ins w:id="333" w:author="大橙子" w:date="2021-02-18T00:02:44Z">
        <w:r>
          <w:rPr>
            <w:rFonts w:hint="eastAsia"/>
            <w:lang w:val="en-US" w:eastAsia="zh-CN"/>
          </w:rPr>
          <w:t>对于</w:t>
        </w:r>
      </w:ins>
      <w:ins w:id="334" w:author="大橙子" w:date="2021-02-18T00:02:48Z">
        <w:r>
          <w:rPr>
            <w:rFonts w:hint="eastAsia"/>
            <w:lang w:val="en-US" w:eastAsia="zh-CN"/>
          </w:rPr>
          <w:t>坐着</w:t>
        </w:r>
      </w:ins>
      <w:ins w:id="335" w:author="大橙子" w:date="2021-02-18T00:02:49Z">
        <w:r>
          <w:rPr>
            <w:rFonts w:hint="eastAsia"/>
            <w:lang w:val="en-US" w:eastAsia="zh-CN"/>
          </w:rPr>
          <w:t>的</w:t>
        </w:r>
      </w:ins>
      <w:ins w:id="336" w:author="大橙子" w:date="2021-02-18T00:02:55Z">
        <w:r>
          <w:rPr>
            <w:rFonts w:hint="eastAsia"/>
            <w:lang w:val="en-US" w:eastAsia="zh-CN"/>
          </w:rPr>
          <w:t>动画</w:t>
        </w:r>
      </w:ins>
      <w:ins w:id="337" w:author="大橙子" w:date="2021-02-18T00:02:56Z">
        <w:r>
          <w:rPr>
            <w:rFonts w:hint="eastAsia"/>
            <w:lang w:val="en-US" w:eastAsia="zh-CN"/>
          </w:rPr>
          <w:t>，</w:t>
        </w:r>
      </w:ins>
      <w:ins w:id="338" w:author="大橙子" w:date="2021-02-18T00:03:02Z">
        <w:r>
          <w:rPr>
            <w:rFonts w:hint="eastAsia"/>
            <w:lang w:val="en-US" w:eastAsia="zh-CN"/>
          </w:rPr>
          <w:t>主要</w:t>
        </w:r>
      </w:ins>
      <w:ins w:id="339" w:author="大橙子" w:date="2021-02-18T00:03:06Z">
        <w:r>
          <w:rPr>
            <w:rFonts w:hint="eastAsia"/>
            <w:lang w:val="en-US" w:eastAsia="zh-CN"/>
          </w:rPr>
          <w:t>是</w:t>
        </w:r>
      </w:ins>
      <w:ins w:id="340" w:author="大橙子" w:date="2021-02-18T00:03:08Z">
        <w:r>
          <w:rPr>
            <w:rFonts w:hint="eastAsia"/>
            <w:lang w:val="en-US" w:eastAsia="zh-CN"/>
          </w:rPr>
          <w:t>手臂</w:t>
        </w:r>
      </w:ins>
      <w:ins w:id="341" w:author="大橙子" w:date="2021-02-18T00:03:18Z">
        <w:r>
          <w:rPr>
            <w:rFonts w:hint="eastAsia"/>
            <w:lang w:val="en-US" w:eastAsia="zh-CN"/>
          </w:rPr>
          <w:t>动作</w:t>
        </w:r>
      </w:ins>
      <w:ins w:id="342" w:author="大橙子" w:date="2021-02-18T00:03:19Z">
        <w:r>
          <w:rPr>
            <w:rFonts w:hint="eastAsia"/>
            <w:lang w:val="en-US" w:eastAsia="zh-CN"/>
          </w:rPr>
          <w:t>，</w:t>
        </w:r>
      </w:ins>
      <w:ins w:id="343" w:author="大橙子" w:date="2021-02-18T00:03:37Z">
        <w:r>
          <w:rPr>
            <w:rFonts w:hint="eastAsia"/>
            <w:lang w:val="en-US" w:eastAsia="zh-CN"/>
          </w:rPr>
          <w:t>像</w:t>
        </w:r>
      </w:ins>
      <w:ins w:id="344" w:author="大橙子" w:date="2021-02-18T00:03:21Z">
        <w:r>
          <w:rPr>
            <w:rFonts w:hint="eastAsia"/>
            <w:lang w:val="en-US" w:eastAsia="zh-CN"/>
          </w:rPr>
          <w:t>腿部</w:t>
        </w:r>
      </w:ins>
      <w:ins w:id="345" w:author="大橙子" w:date="2021-02-18T00:03:47Z">
        <w:r>
          <w:rPr>
            <w:rFonts w:hint="eastAsia"/>
            <w:lang w:val="en-US" w:eastAsia="zh-CN"/>
          </w:rPr>
          <w:t>的</w:t>
        </w:r>
      </w:ins>
      <w:ins w:id="346" w:author="大橙子" w:date="2021-02-18T00:03:49Z">
        <w:r>
          <w:rPr>
            <w:rFonts w:hint="eastAsia"/>
            <w:lang w:val="en-US" w:eastAsia="zh-CN"/>
          </w:rPr>
          <w:t>骨骼</w:t>
        </w:r>
      </w:ins>
      <w:ins w:id="347" w:author="大橙子" w:date="2021-02-18T00:03:42Z">
        <w:r>
          <w:rPr>
            <w:rFonts w:hint="eastAsia"/>
            <w:lang w:val="en-US" w:eastAsia="zh-CN"/>
          </w:rPr>
          <w:t>基本</w:t>
        </w:r>
      </w:ins>
      <w:ins w:id="348" w:author="大橙子" w:date="2021-02-18T00:03:53Z">
        <w:r>
          <w:rPr>
            <w:rFonts w:hint="eastAsia"/>
            <w:lang w:val="en-US" w:eastAsia="zh-CN"/>
          </w:rPr>
          <w:t>是</w:t>
        </w:r>
      </w:ins>
      <w:ins w:id="349" w:author="大橙子" w:date="2021-02-18T00:04:03Z">
        <w:r>
          <w:rPr>
            <w:rFonts w:hint="eastAsia"/>
            <w:lang w:val="en-US" w:eastAsia="zh-CN"/>
          </w:rPr>
          <w:t>不动</w:t>
        </w:r>
      </w:ins>
      <w:ins w:id="350" w:author="大橙子" w:date="2021-02-18T00:04:04Z">
        <w:r>
          <w:rPr>
            <w:rFonts w:hint="eastAsia"/>
            <w:lang w:val="en-US" w:eastAsia="zh-CN"/>
          </w:rPr>
          <w:t>的</w:t>
        </w:r>
      </w:ins>
      <w:ins w:id="351" w:author="大橙子" w:date="2021-02-18T00:04:12Z">
        <w:r>
          <w:rPr>
            <w:rFonts w:hint="eastAsia"/>
            <w:lang w:val="en-US" w:eastAsia="zh-CN"/>
          </w:rPr>
          <w:t>，</w:t>
        </w:r>
      </w:ins>
      <w:ins w:id="352" w:author="大橙子" w:date="2021-02-18T00:04:15Z">
        <w:r>
          <w:rPr>
            <w:rFonts w:hint="eastAsia"/>
            <w:lang w:val="en-US" w:eastAsia="zh-CN"/>
          </w:rPr>
          <w:t>我们</w:t>
        </w:r>
      </w:ins>
      <w:ins w:id="353" w:author="大橙子" w:date="2021-02-18T00:04:16Z">
        <w:r>
          <w:rPr>
            <w:rFonts w:hint="eastAsia"/>
            <w:lang w:val="en-US" w:eastAsia="zh-CN"/>
          </w:rPr>
          <w:t>要</w:t>
        </w:r>
      </w:ins>
      <w:ins w:id="354" w:author="大橙子" w:date="2021-02-18T00:04:23Z">
        <w:r>
          <w:rPr>
            <w:rFonts w:hint="eastAsia"/>
            <w:lang w:val="en-US" w:eastAsia="zh-CN"/>
          </w:rPr>
          <w:t>把</w:t>
        </w:r>
      </w:ins>
      <w:ins w:id="355" w:author="大橙子" w:date="2021-02-18T00:04:34Z">
        <w:r>
          <w:rPr>
            <w:rFonts w:hint="eastAsia"/>
            <w:lang w:val="en-US" w:eastAsia="zh-CN"/>
          </w:rPr>
          <w:t>运动</w:t>
        </w:r>
      </w:ins>
      <w:ins w:id="356" w:author="大橙子" w:date="2021-02-18T00:04:35Z">
        <w:r>
          <w:rPr>
            <w:rFonts w:hint="eastAsia"/>
            <w:lang w:val="en-US" w:eastAsia="zh-CN"/>
          </w:rPr>
          <w:t>和</w:t>
        </w:r>
      </w:ins>
      <w:ins w:id="357" w:author="大橙子" w:date="2021-02-18T00:04:30Z">
        <w:r>
          <w:rPr>
            <w:rFonts w:hint="eastAsia"/>
            <w:lang w:val="en-US" w:eastAsia="zh-CN"/>
          </w:rPr>
          <w:t>不运动</w:t>
        </w:r>
      </w:ins>
      <w:ins w:id="358" w:author="大橙子" w:date="2021-02-18T00:04:38Z">
        <w:r>
          <w:rPr>
            <w:rFonts w:hint="eastAsia"/>
            <w:lang w:val="en-US" w:eastAsia="zh-CN"/>
          </w:rPr>
          <w:t>的</w:t>
        </w:r>
      </w:ins>
      <w:ins w:id="359" w:author="大橙子" w:date="2021-02-18T00:04:39Z">
        <w:r>
          <w:rPr>
            <w:rFonts w:hint="eastAsia"/>
            <w:lang w:val="en-US" w:eastAsia="zh-CN"/>
          </w:rPr>
          <w:t>骨骼</w:t>
        </w:r>
      </w:ins>
      <w:ins w:id="360" w:author="大橙子" w:date="2021-02-18T00:04:41Z">
        <w:r>
          <w:rPr>
            <w:rFonts w:hint="eastAsia"/>
            <w:lang w:val="en-US" w:eastAsia="zh-CN"/>
          </w:rPr>
          <w:t>分开</w:t>
        </w:r>
      </w:ins>
      <w:ins w:id="361" w:author="大橙子" w:date="2021-02-18T00:00:45Z">
        <w:r>
          <w:rPr>
            <w:rFonts w:hint="eastAsia"/>
            <w:lang w:val="en-US" w:eastAsia="zh-CN"/>
          </w:rPr>
          <w:t>，</w:t>
        </w:r>
      </w:ins>
      <w:ins w:id="362" w:author="大橙子" w:date="2021-02-18T00:04:51Z">
        <w:r>
          <w:rPr>
            <w:rFonts w:hint="eastAsia"/>
            <w:lang w:val="en-US" w:eastAsia="zh-CN"/>
          </w:rPr>
          <w:t>还</w:t>
        </w:r>
      </w:ins>
      <w:ins w:id="363" w:author="大橙子" w:date="2021-02-18T00:00:17Z">
        <w:r>
          <w:rPr>
            <w:rFonts w:hint="eastAsia"/>
            <w:lang w:val="en-US" w:eastAsia="zh-CN"/>
          </w:rPr>
          <w:t>需要</w:t>
        </w:r>
      </w:ins>
      <w:ins w:id="364" w:author="大橙子" w:date="2021-02-18T00:00:18Z">
        <w:r>
          <w:rPr>
            <w:rFonts w:hint="eastAsia"/>
            <w:lang w:val="en-US" w:eastAsia="zh-CN"/>
          </w:rPr>
          <w:t>把</w:t>
        </w:r>
      </w:ins>
      <w:ins w:id="365" w:author="大橙子" w:date="2021-02-18T00:05:47Z">
        <w:r>
          <w:rPr>
            <w:rFonts w:hint="eastAsia"/>
            <w:lang w:val="en-US" w:eastAsia="zh-CN"/>
          </w:rPr>
          <w:t>不运动</w:t>
        </w:r>
      </w:ins>
      <w:ins w:id="366" w:author="大橙子" w:date="2021-02-18T00:05:49Z">
        <w:r>
          <w:rPr>
            <w:rFonts w:hint="eastAsia"/>
            <w:lang w:val="en-US" w:eastAsia="zh-CN"/>
          </w:rPr>
          <w:t>骨骼</w:t>
        </w:r>
      </w:ins>
      <w:ins w:id="367" w:author="大橙子" w:date="2021-02-18T00:05:56Z">
        <w:r>
          <w:rPr>
            <w:rFonts w:hint="eastAsia"/>
            <w:lang w:val="en-US" w:eastAsia="zh-CN"/>
          </w:rPr>
          <w:t>一帧的</w:t>
        </w:r>
      </w:ins>
      <w:ins w:id="368" w:author="大橙子" w:date="2021-02-18T00:05:58Z">
        <w:r>
          <w:rPr>
            <w:rFonts w:hint="eastAsia"/>
            <w:lang w:val="en-US" w:eastAsia="zh-CN"/>
          </w:rPr>
          <w:t>数据</w:t>
        </w:r>
      </w:ins>
      <w:ins w:id="369" w:author="大橙子" w:date="2021-02-18T00:05:59Z">
        <w:r>
          <w:rPr>
            <w:rFonts w:hint="eastAsia"/>
            <w:lang w:val="en-US" w:eastAsia="zh-CN"/>
          </w:rPr>
          <w:t>和</w:t>
        </w:r>
      </w:ins>
      <w:ins w:id="370" w:author="大橙子" w:date="2021-02-18T00:05:11Z">
        <w:r>
          <w:rPr>
            <w:rFonts w:hint="eastAsia"/>
            <w:lang w:val="en-US" w:eastAsia="zh-CN"/>
          </w:rPr>
          <w:t>运动</w:t>
        </w:r>
      </w:ins>
      <w:ins w:id="371" w:author="大橙子" w:date="2021-02-18T00:05:17Z">
        <w:r>
          <w:rPr>
            <w:rFonts w:hint="eastAsia"/>
            <w:lang w:val="en-US" w:eastAsia="zh-CN"/>
          </w:rPr>
          <w:t>骨骼</w:t>
        </w:r>
      </w:ins>
      <w:ins w:id="372" w:author="大橙子" w:date="2021-02-18T00:00:24Z">
        <w:r>
          <w:rPr>
            <w:rFonts w:hint="eastAsia"/>
            <w:lang w:val="en-US" w:eastAsia="zh-CN"/>
          </w:rPr>
          <w:t>每帧</w:t>
        </w:r>
      </w:ins>
      <w:ins w:id="373" w:author="大橙子" w:date="2021-02-18T00:05:20Z">
        <w:r>
          <w:rPr>
            <w:rFonts w:hint="eastAsia"/>
            <w:lang w:val="en-US" w:eastAsia="zh-CN"/>
          </w:rPr>
          <w:t>的</w:t>
        </w:r>
      </w:ins>
      <w:ins w:id="374" w:author="大橙子" w:date="2021-02-18T00:05:21Z">
        <w:r>
          <w:rPr>
            <w:rFonts w:hint="eastAsia"/>
            <w:lang w:val="en-US" w:eastAsia="zh-CN"/>
          </w:rPr>
          <w:t>数据</w:t>
        </w:r>
      </w:ins>
      <w:ins w:id="375" w:author="大橙子" w:date="2021-02-18T00:06:22Z">
        <w:r>
          <w:rPr>
            <w:rFonts w:hint="eastAsia"/>
            <w:lang w:val="en-US" w:eastAsia="zh-CN"/>
          </w:rPr>
          <w:t>都</w:t>
        </w:r>
      </w:ins>
      <w:ins w:id="376" w:author="大橙子" w:date="2021-02-18T00:05:23Z">
        <w:r>
          <w:rPr>
            <w:rFonts w:hint="eastAsia"/>
            <w:lang w:val="en-US" w:eastAsia="zh-CN"/>
          </w:rPr>
          <w:t>计算</w:t>
        </w:r>
      </w:ins>
      <w:ins w:id="377" w:author="大橙子" w:date="2021-02-18T00:05:29Z">
        <w:r>
          <w:rPr>
            <w:rFonts w:hint="eastAsia"/>
            <w:lang w:val="en-US" w:eastAsia="zh-CN"/>
          </w:rPr>
          <w:t>出来</w:t>
        </w:r>
      </w:ins>
      <w:ins w:id="378" w:author="大橙子" w:date="2021-02-17T23:49:52Z">
        <w:r>
          <w:rPr>
            <w:rFonts w:hint="eastAsia"/>
            <w:lang w:eastAsia="zh-CN"/>
          </w:rPr>
          <w:t>。</w:t>
        </w:r>
      </w:ins>
      <w:ins w:id="379" w:author="大橙子" w:date="2021-02-17T23:50:47Z">
        <w:r>
          <w:rPr>
            <w:rFonts w:hint="eastAsia"/>
            <w:lang w:val="en-US" w:eastAsia="zh-CN"/>
          </w:rPr>
          <w:t>我们</w:t>
        </w:r>
      </w:ins>
      <w:ins w:id="380" w:author="大橙子" w:date="2021-02-17T23:50:48Z">
        <w:r>
          <w:rPr>
            <w:rFonts w:hint="eastAsia"/>
            <w:lang w:val="en-US" w:eastAsia="zh-CN"/>
          </w:rPr>
          <w:t>对</w:t>
        </w:r>
      </w:ins>
      <w:ins w:id="381" w:author="大橙子" w:date="2021-02-17T23:50:20Z">
        <w:r>
          <w:rPr>
            <w:rFonts w:hint="eastAsia"/>
            <w:lang w:val="en-US" w:eastAsia="zh-CN"/>
          </w:rPr>
          <w:t>场景</w:t>
        </w:r>
      </w:ins>
      <w:ins w:id="382" w:author="大橙子" w:date="2021-02-17T23:50:21Z">
        <w:r>
          <w:rPr>
            <w:rFonts w:hint="eastAsia"/>
            <w:lang w:val="en-US" w:eastAsia="zh-CN"/>
          </w:rPr>
          <w:t>中</w:t>
        </w:r>
      </w:ins>
      <w:ins w:id="383" w:author="大橙子" w:date="2021-02-17T23:50:22Z">
        <w:r>
          <w:rPr>
            <w:rFonts w:hint="eastAsia"/>
            <w:lang w:val="en-US" w:eastAsia="zh-CN"/>
          </w:rPr>
          <w:t>的</w:t>
        </w:r>
      </w:ins>
      <w:r>
        <w:rPr>
          <w:rFonts w:hint="eastAsia"/>
        </w:rPr>
        <w:t>纹理贴图进行</w:t>
      </w:r>
      <w:ins w:id="384" w:author="大橙子" w:date="2021-02-17T23:50:54Z">
        <w:r>
          <w:rPr>
            <w:rFonts w:hint="eastAsia"/>
            <w:lang w:val="en-US" w:eastAsia="zh-CN"/>
          </w:rPr>
          <w:t>了</w:t>
        </w:r>
      </w:ins>
      <w:ins w:id="385" w:author="大橙子" w:date="2021-02-17T23:50:55Z">
        <w:r>
          <w:rPr>
            <w:rFonts w:hint="eastAsia"/>
            <w:lang w:val="en-US" w:eastAsia="zh-CN"/>
          </w:rPr>
          <w:t>分级</w:t>
        </w:r>
      </w:ins>
      <w:ins w:id="386" w:author="大橙子" w:date="2021-02-17T23:51:01Z">
        <w:r>
          <w:rPr>
            <w:rFonts w:hint="eastAsia"/>
          </w:rPr>
          <w:t>预</w:t>
        </w:r>
      </w:ins>
      <w:r>
        <w:rPr>
          <w:rFonts w:hint="eastAsia"/>
        </w:rPr>
        <w:t>处理</w:t>
      </w:r>
      <w:ins w:id="387" w:author="大橙子" w:date="2021-02-17T23:51:06Z">
        <w:r>
          <w:rPr>
            <w:rFonts w:hint="eastAsia"/>
            <w:lang w:eastAsia="zh-CN"/>
          </w:rPr>
          <w:t>，</w:t>
        </w:r>
      </w:ins>
      <w:ins w:id="388" w:author="大橙子" w:date="2021-02-17T23:53:37Z">
        <w:r>
          <w:rPr>
            <w:rFonts w:hint="eastAsia"/>
            <w:lang w:val="en-US" w:eastAsia="zh-CN"/>
          </w:rPr>
          <w:t>尽可以</w:t>
        </w:r>
      </w:ins>
      <w:ins w:id="389" w:author="大橙子" w:date="2021-02-17T23:53:45Z">
        <w:r>
          <w:rPr>
            <w:rFonts w:hint="eastAsia"/>
            <w:lang w:val="en-US" w:eastAsia="zh-CN"/>
          </w:rPr>
          <w:t>降低</w:t>
        </w:r>
      </w:ins>
      <w:ins w:id="390" w:author="大橙子" w:date="2021-02-17T23:53:46Z">
        <w:r>
          <w:rPr>
            <w:rFonts w:hint="eastAsia"/>
            <w:lang w:val="en-US" w:eastAsia="zh-CN"/>
          </w:rPr>
          <w:t>初始</w:t>
        </w:r>
      </w:ins>
      <w:ins w:id="391" w:author="大橙子" w:date="2021-02-17T23:53:48Z">
        <w:r>
          <w:rPr>
            <w:rFonts w:hint="eastAsia"/>
            <w:lang w:val="en-US" w:eastAsia="zh-CN"/>
          </w:rPr>
          <w:t>加载</w:t>
        </w:r>
      </w:ins>
      <w:ins w:id="392" w:author="大橙子" w:date="2021-02-17T23:53:49Z">
        <w:r>
          <w:rPr>
            <w:rFonts w:hint="eastAsia"/>
            <w:lang w:val="en-US" w:eastAsia="zh-CN"/>
          </w:rPr>
          <w:t>速度</w:t>
        </w:r>
      </w:ins>
      <w:ins w:id="393" w:author="大橙子" w:date="2021-02-17T23:53:29Z">
        <w:r>
          <w:rPr>
            <w:rFonts w:hint="eastAsia"/>
            <w:lang w:eastAsia="zh-CN"/>
          </w:rPr>
          <w:t>，</w:t>
        </w:r>
      </w:ins>
      <w:ins w:id="394" w:author="大橙子" w:date="2021-02-17T23:53:52Z">
        <w:r>
          <w:rPr>
            <w:rFonts w:hint="eastAsia"/>
            <w:lang w:val="en-US" w:eastAsia="zh-CN"/>
          </w:rPr>
          <w:t>并</w:t>
        </w:r>
      </w:ins>
      <w:ins w:id="395" w:author="大橙子" w:date="2021-02-17T23:53:06Z">
        <w:r>
          <w:rPr>
            <w:rFonts w:hint="eastAsia"/>
            <w:lang w:val="en-US" w:eastAsia="zh-CN"/>
          </w:rPr>
          <w:t>逐步</w:t>
        </w:r>
      </w:ins>
      <w:ins w:id="396" w:author="大橙子" w:date="2021-02-17T23:53:09Z">
        <w:r>
          <w:rPr>
            <w:rFonts w:hint="eastAsia"/>
            <w:lang w:val="en-US" w:eastAsia="zh-CN"/>
          </w:rPr>
          <w:t>提高</w:t>
        </w:r>
      </w:ins>
      <w:ins w:id="397" w:author="大橙子" w:date="2021-02-17T23:53:10Z">
        <w:r>
          <w:rPr>
            <w:rFonts w:hint="eastAsia"/>
            <w:lang w:val="en-US" w:eastAsia="zh-CN"/>
          </w:rPr>
          <w:t>贴图</w:t>
        </w:r>
      </w:ins>
      <w:ins w:id="398" w:author="大橙子" w:date="2021-02-17T23:53:11Z">
        <w:r>
          <w:rPr>
            <w:rFonts w:hint="eastAsia"/>
            <w:lang w:val="en-US" w:eastAsia="zh-CN"/>
          </w:rPr>
          <w:t>的</w:t>
        </w:r>
      </w:ins>
      <w:ins w:id="399" w:author="大橙子" w:date="2021-02-17T23:53:19Z">
        <w:r>
          <w:rPr>
            <w:rFonts w:hint="eastAsia"/>
            <w:lang w:val="en-US" w:eastAsia="zh-CN"/>
          </w:rPr>
          <w:t>像素</w:t>
        </w:r>
      </w:ins>
      <w:r>
        <w:rPr>
          <w:rFonts w:hint="eastAsia"/>
        </w:rPr>
        <w:t>。</w:t>
      </w:r>
    </w:p>
    <w:p>
      <w:pPr>
        <w:ind w:firstLine="420"/>
        <w:rPr>
          <w:ins w:id="400" w:author="大橙子" w:date="2021-02-18T00:15:38Z"/>
          <w:rFonts w:hint="eastAsia"/>
        </w:rPr>
      </w:pPr>
      <w:r>
        <w:rPr>
          <w:rFonts w:hint="eastAsia"/>
        </w:rPr>
        <w:t>网络传输阶段要实现</w:t>
      </w:r>
      <w:r>
        <w:t>细粒度化渐进式传输调度</w:t>
      </w:r>
      <w:r>
        <w:rPr>
          <w:rFonts w:hint="eastAsia"/>
        </w:rPr>
        <w:t>。对于静态场景，将场景分解为更小的单元进行细粒度化传输，</w:t>
      </w:r>
      <w:ins w:id="401" w:author="大橙子" w:date="2021-02-18T00:07:07Z">
        <w:r>
          <w:rPr>
            <w:rFonts w:hint="eastAsia"/>
            <w:lang w:val="en-US" w:eastAsia="zh-CN"/>
          </w:rPr>
          <w:t>我们</w:t>
        </w:r>
      </w:ins>
      <w:ins w:id="402" w:author="大橙子" w:date="2021-02-18T00:07:08Z">
        <w:r>
          <w:rPr>
            <w:rFonts w:hint="eastAsia"/>
            <w:lang w:val="en-US" w:eastAsia="zh-CN"/>
          </w:rPr>
          <w:t>在</w:t>
        </w:r>
      </w:ins>
      <w:ins w:id="403" w:author="大橙子" w:date="2021-02-18T00:07:12Z">
        <w:r>
          <w:rPr>
            <w:rFonts w:hint="eastAsia"/>
            <w:lang w:val="en-US" w:eastAsia="zh-CN"/>
          </w:rPr>
          <w:t>文中</w:t>
        </w:r>
      </w:ins>
      <w:ins w:id="404" w:author="大橙子" w:date="2021-02-18T00:07:18Z">
        <w:r>
          <w:rPr>
            <w:rFonts w:hint="eastAsia"/>
            <w:lang w:val="en-US" w:eastAsia="zh-CN"/>
          </w:rPr>
          <w:t>使用了</w:t>
        </w:r>
      </w:ins>
      <w:ins w:id="405" w:author="大橙子" w:date="2021-02-18T00:07:22Z">
        <w:r>
          <w:rPr>
            <w:rFonts w:hint="eastAsia"/>
            <w:lang w:val="en-US" w:eastAsia="zh-CN"/>
          </w:rPr>
          <w:t>兴趣度</w:t>
        </w:r>
      </w:ins>
      <w:ins w:id="406" w:author="大橙子" w:date="2021-02-18T00:07:25Z">
        <w:r>
          <w:rPr>
            <w:rFonts w:hint="eastAsia"/>
            <w:lang w:val="en-US" w:eastAsia="zh-CN"/>
          </w:rPr>
          <w:t>这个</w:t>
        </w:r>
      </w:ins>
      <w:ins w:id="407" w:author="大橙子" w:date="2021-02-18T00:07:31Z">
        <w:r>
          <w:rPr>
            <w:rFonts w:hint="eastAsia"/>
            <w:lang w:val="en-US" w:eastAsia="zh-CN"/>
          </w:rPr>
          <w:t>概念</w:t>
        </w:r>
      </w:ins>
      <w:ins w:id="408" w:author="大橙子" w:date="2021-02-18T00:07:32Z">
        <w:r>
          <w:rPr>
            <w:rFonts w:hint="eastAsia"/>
            <w:lang w:val="en-US" w:eastAsia="zh-CN"/>
          </w:rPr>
          <w:t>，</w:t>
        </w:r>
      </w:ins>
      <w:ins w:id="409" w:author="大橙子" w:date="2021-02-18T00:07:38Z">
        <w:r>
          <w:rPr>
            <w:rFonts w:hint="eastAsia"/>
            <w:lang w:val="en-US" w:eastAsia="zh-CN"/>
          </w:rPr>
          <w:t>兴趣度</w:t>
        </w:r>
      </w:ins>
      <w:ins w:id="410" w:author="大橙子" w:date="2021-02-18T00:07:44Z">
        <w:r>
          <w:rPr>
            <w:rFonts w:hint="eastAsia"/>
            <w:lang w:val="en-US" w:eastAsia="zh-CN"/>
          </w:rPr>
          <w:t>可以</w:t>
        </w:r>
      </w:ins>
      <w:ins w:id="411" w:author="大橙子" w:date="2021-02-18T00:07:47Z">
        <w:r>
          <w:rPr>
            <w:rFonts w:hint="eastAsia"/>
            <w:lang w:val="en-US" w:eastAsia="zh-CN"/>
          </w:rPr>
          <w:t>描述</w:t>
        </w:r>
      </w:ins>
      <w:ins w:id="412" w:author="大橙子" w:date="2021-02-18T00:07:52Z">
        <w:r>
          <w:rPr>
            <w:rFonts w:hint="eastAsia"/>
            <w:lang w:val="en-US" w:eastAsia="zh-CN"/>
          </w:rPr>
          <w:t>模型</w:t>
        </w:r>
      </w:ins>
      <w:ins w:id="413" w:author="大橙子" w:date="2021-02-18T00:07:53Z">
        <w:r>
          <w:rPr>
            <w:rFonts w:hint="eastAsia"/>
            <w:lang w:val="en-US" w:eastAsia="zh-CN"/>
          </w:rPr>
          <w:t>单元</w:t>
        </w:r>
      </w:ins>
      <w:ins w:id="414" w:author="大橙子" w:date="2021-02-18T00:07:54Z">
        <w:r>
          <w:rPr>
            <w:rFonts w:hint="eastAsia"/>
            <w:lang w:val="en-US" w:eastAsia="zh-CN"/>
          </w:rPr>
          <w:t>的</w:t>
        </w:r>
      </w:ins>
      <w:ins w:id="415" w:author="大橙子" w:date="2021-02-18T00:07:56Z">
        <w:r>
          <w:rPr>
            <w:rFonts w:hint="eastAsia"/>
            <w:lang w:val="en-US" w:eastAsia="zh-CN"/>
          </w:rPr>
          <w:t>重要</w:t>
        </w:r>
      </w:ins>
      <w:ins w:id="416" w:author="大橙子" w:date="2021-02-18T00:07:59Z">
        <w:r>
          <w:rPr>
            <w:rFonts w:hint="eastAsia"/>
            <w:lang w:val="en-US" w:eastAsia="zh-CN"/>
          </w:rPr>
          <w:t>程度</w:t>
        </w:r>
      </w:ins>
      <w:ins w:id="417" w:author="大橙子" w:date="2021-02-18T00:08:00Z">
        <w:r>
          <w:rPr>
            <w:rFonts w:hint="eastAsia"/>
            <w:lang w:val="en-US" w:eastAsia="zh-CN"/>
          </w:rPr>
          <w:t>，</w:t>
        </w:r>
      </w:ins>
      <w:ins w:id="418" w:author="大橙子" w:date="2021-02-18T00:08:07Z">
        <w:r>
          <w:rPr>
            <w:rFonts w:hint="eastAsia"/>
            <w:lang w:val="en-US" w:eastAsia="zh-CN"/>
          </w:rPr>
          <w:t>越重要</w:t>
        </w:r>
      </w:ins>
      <w:ins w:id="419" w:author="大橙子" w:date="2021-02-18T00:08:08Z">
        <w:r>
          <w:rPr>
            <w:rFonts w:hint="eastAsia"/>
            <w:lang w:val="en-US" w:eastAsia="zh-CN"/>
          </w:rPr>
          <w:t>的</w:t>
        </w:r>
      </w:ins>
      <w:ins w:id="420" w:author="大橙子" w:date="2021-02-18T00:08:09Z">
        <w:r>
          <w:rPr>
            <w:rFonts w:hint="eastAsia"/>
            <w:lang w:val="en-US" w:eastAsia="zh-CN"/>
          </w:rPr>
          <w:t>单元</w:t>
        </w:r>
      </w:ins>
      <w:ins w:id="421" w:author="大橙子" w:date="2021-02-18T00:08:22Z">
        <w:r>
          <w:rPr>
            <w:rFonts w:hint="eastAsia"/>
            <w:lang w:val="en-US" w:eastAsia="zh-CN"/>
          </w:rPr>
          <w:t>越需要</w:t>
        </w:r>
      </w:ins>
      <w:ins w:id="422" w:author="大橙子" w:date="2021-02-18T00:08:25Z">
        <w:r>
          <w:rPr>
            <w:rFonts w:hint="eastAsia"/>
            <w:lang w:val="en-US" w:eastAsia="zh-CN"/>
          </w:rPr>
          <w:t>被</w:t>
        </w:r>
      </w:ins>
      <w:ins w:id="423" w:author="大橙子" w:date="2021-02-18T00:08:26Z">
        <w:r>
          <w:rPr>
            <w:rFonts w:hint="eastAsia"/>
            <w:lang w:val="en-US" w:eastAsia="zh-CN"/>
          </w:rPr>
          <w:t>优先</w:t>
        </w:r>
      </w:ins>
      <w:ins w:id="424" w:author="大橙子" w:date="2021-02-18T00:08:28Z">
        <w:r>
          <w:rPr>
            <w:rFonts w:hint="eastAsia"/>
            <w:lang w:val="en-US" w:eastAsia="zh-CN"/>
          </w:rPr>
          <w:t>传输</w:t>
        </w:r>
      </w:ins>
      <w:ins w:id="425" w:author="大橙子" w:date="2021-02-18T00:07:42Z">
        <w:r>
          <w:rPr>
            <w:rFonts w:hint="eastAsia"/>
            <w:lang w:val="en-US" w:eastAsia="zh-CN"/>
          </w:rPr>
          <w:t>，</w:t>
        </w:r>
      </w:ins>
      <w:ins w:id="426" w:author="大橙子" w:date="2021-02-18T00:08:37Z">
        <w:r>
          <w:rPr>
            <w:rFonts w:hint="eastAsia"/>
            <w:lang w:val="en-US" w:eastAsia="zh-CN"/>
          </w:rPr>
          <w:t>我们</w:t>
        </w:r>
      </w:ins>
      <w:r>
        <w:rPr>
          <w:rFonts w:hint="eastAsia"/>
        </w:rPr>
        <w:t>通过兴趣度分析各个部分的重要性，从而确定这些单元的传输优先次序。有些部件的</w:t>
      </w:r>
      <w:ins w:id="427" w:author="大橙子" w:date="2021-02-18T00:12:59Z">
        <w:r>
          <w:rPr>
            <w:rFonts w:hint="eastAsia"/>
            <w:lang w:val="en-US" w:eastAsia="zh-CN"/>
          </w:rPr>
          <w:t>烘焙</w:t>
        </w:r>
      </w:ins>
      <w:r>
        <w:rPr>
          <w:rFonts w:hint="eastAsia"/>
        </w:rPr>
        <w:t>贴图</w:t>
      </w:r>
      <w:ins w:id="428" w:author="大橙子" w:date="2021-02-18T00:14:23Z">
        <w:r>
          <w:rPr>
            <w:rFonts w:hint="eastAsia"/>
            <w:lang w:val="en-US" w:eastAsia="zh-CN"/>
          </w:rPr>
          <w:t>所占</w:t>
        </w:r>
      </w:ins>
      <w:ins w:id="429" w:author="大橙子" w:date="2021-02-18T00:14:24Z">
        <w:r>
          <w:rPr>
            <w:rFonts w:hint="eastAsia"/>
            <w:lang w:val="en-US" w:eastAsia="zh-CN"/>
          </w:rPr>
          <w:t>的</w:t>
        </w:r>
      </w:ins>
      <w:ins w:id="430" w:author="大橙子" w:date="2021-02-18T00:14:27Z">
        <w:r>
          <w:rPr>
            <w:rFonts w:hint="eastAsia"/>
            <w:lang w:val="en-US" w:eastAsia="zh-CN"/>
          </w:rPr>
          <w:t>空间</w:t>
        </w:r>
      </w:ins>
      <w:ins w:id="431" w:author="大橙子" w:date="2021-02-18T00:13:59Z">
        <w:r>
          <w:rPr>
            <w:rFonts w:hint="eastAsia"/>
            <w:lang w:val="en-US" w:eastAsia="zh-CN"/>
          </w:rPr>
          <w:t>相较</w:t>
        </w:r>
      </w:ins>
      <w:ins w:id="432" w:author="大橙子" w:date="2021-02-18T00:14:01Z">
        <w:r>
          <w:rPr>
            <w:rFonts w:hint="eastAsia"/>
            <w:lang w:val="en-US" w:eastAsia="zh-CN"/>
          </w:rPr>
          <w:t>于</w:t>
        </w:r>
      </w:ins>
      <w:ins w:id="433" w:author="大橙子" w:date="2021-02-18T00:14:16Z">
        <w:r>
          <w:rPr>
            <w:rFonts w:hint="eastAsia"/>
            <w:lang w:val="en-US" w:eastAsia="zh-CN"/>
          </w:rPr>
          <w:t>模型</w:t>
        </w:r>
      </w:ins>
      <w:ins w:id="434" w:author="大橙子" w:date="2021-02-18T00:14:12Z">
        <w:r>
          <w:rPr>
            <w:rFonts w:hint="eastAsia"/>
            <w:lang w:val="en-US" w:eastAsia="zh-CN"/>
          </w:rPr>
          <w:t>网格</w:t>
        </w:r>
      </w:ins>
      <w:r>
        <w:rPr>
          <w:rFonts w:hint="eastAsia"/>
        </w:rPr>
        <w:t>比较大，这时对</w:t>
      </w:r>
      <w:ins w:id="435" w:author="大橙子" w:date="2021-02-18T00:12:43Z">
        <w:r>
          <w:rPr>
            <w:rFonts w:hint="eastAsia"/>
            <w:lang w:val="en-US" w:eastAsia="zh-CN"/>
          </w:rPr>
          <w:t>烘焙</w:t>
        </w:r>
      </w:ins>
      <w:r>
        <w:rPr>
          <w:rFonts w:hint="eastAsia"/>
        </w:rPr>
        <w:t>贴图的分级传输处理就非常重要</w:t>
      </w:r>
      <w:ins w:id="436" w:author="大橙子" w:date="2021-02-18T00:09:13Z">
        <w:r>
          <w:rPr>
            <w:rFonts w:hint="eastAsia"/>
            <w:lang w:eastAsia="zh-CN"/>
          </w:rPr>
          <w:t>，</w:t>
        </w:r>
      </w:ins>
      <w:ins w:id="437" w:author="大橙子" w:date="2021-02-18T00:09:18Z">
        <w:r>
          <w:rPr>
            <w:rFonts w:hint="eastAsia"/>
            <w:lang w:val="en-US" w:eastAsia="zh-CN"/>
          </w:rPr>
          <w:t>对</w:t>
        </w:r>
      </w:ins>
      <w:ins w:id="438" w:author="大橙子" w:date="2021-02-18T00:09:20Z">
        <w:r>
          <w:rPr>
            <w:rFonts w:hint="eastAsia"/>
            <w:lang w:val="en-US" w:eastAsia="zh-CN"/>
          </w:rPr>
          <w:t>这些</w:t>
        </w:r>
      </w:ins>
      <w:ins w:id="439" w:author="大橙子" w:date="2021-02-18T00:09:24Z">
        <w:r>
          <w:rPr>
            <w:rFonts w:hint="eastAsia"/>
            <w:lang w:val="en-US" w:eastAsia="zh-CN"/>
          </w:rPr>
          <w:t>部件</w:t>
        </w:r>
      </w:ins>
      <w:ins w:id="440" w:author="大橙子" w:date="2021-02-18T00:09:26Z">
        <w:r>
          <w:rPr>
            <w:rFonts w:hint="eastAsia"/>
            <w:lang w:val="en-US" w:eastAsia="zh-CN"/>
          </w:rPr>
          <w:t>我们</w:t>
        </w:r>
      </w:ins>
      <w:ins w:id="441" w:author="大橙子" w:date="2021-02-18T00:09:40Z">
        <w:r>
          <w:rPr>
            <w:rFonts w:hint="eastAsia"/>
            <w:lang w:val="en-US" w:eastAsia="zh-CN"/>
          </w:rPr>
          <w:t>将</w:t>
        </w:r>
      </w:ins>
      <w:ins w:id="442" w:author="大橙子" w:date="2021-02-18T00:09:46Z">
        <w:r>
          <w:rPr>
            <w:rFonts w:hint="eastAsia"/>
            <w:lang w:val="en-US" w:eastAsia="zh-CN"/>
          </w:rPr>
          <w:t>网格</w:t>
        </w:r>
      </w:ins>
      <w:ins w:id="443" w:author="大橙子" w:date="2021-02-18T00:09:47Z">
        <w:r>
          <w:rPr>
            <w:rFonts w:hint="eastAsia"/>
            <w:lang w:val="en-US" w:eastAsia="zh-CN"/>
          </w:rPr>
          <w:t>资源</w:t>
        </w:r>
      </w:ins>
      <w:ins w:id="444" w:author="大橙子" w:date="2021-02-18T00:09:48Z">
        <w:r>
          <w:rPr>
            <w:rFonts w:hint="eastAsia"/>
            <w:lang w:val="en-US" w:eastAsia="zh-CN"/>
          </w:rPr>
          <w:t>和</w:t>
        </w:r>
      </w:ins>
      <w:ins w:id="445" w:author="大橙子" w:date="2021-02-18T00:12:30Z">
        <w:r>
          <w:rPr>
            <w:rFonts w:hint="eastAsia"/>
            <w:lang w:val="en-US" w:eastAsia="zh-CN"/>
          </w:rPr>
          <w:t>烘焙</w:t>
        </w:r>
      </w:ins>
      <w:ins w:id="446" w:author="大橙子" w:date="2021-02-18T00:09:51Z">
        <w:r>
          <w:rPr>
            <w:rFonts w:hint="eastAsia"/>
            <w:lang w:val="en-US" w:eastAsia="zh-CN"/>
          </w:rPr>
          <w:t>贴图</w:t>
        </w:r>
      </w:ins>
      <w:ins w:id="447" w:author="大橙子" w:date="2021-02-18T00:09:56Z">
        <w:r>
          <w:rPr>
            <w:rFonts w:hint="eastAsia"/>
            <w:lang w:val="en-US" w:eastAsia="zh-CN"/>
          </w:rPr>
          <w:t>资源</w:t>
        </w:r>
      </w:ins>
      <w:ins w:id="448" w:author="大橙子" w:date="2021-02-18T00:10:05Z">
        <w:r>
          <w:rPr>
            <w:rFonts w:hint="eastAsia"/>
            <w:lang w:val="en-US" w:eastAsia="zh-CN"/>
          </w:rPr>
          <w:t>分开</w:t>
        </w:r>
      </w:ins>
      <w:ins w:id="449" w:author="大橙子" w:date="2021-02-18T00:09:58Z">
        <w:r>
          <w:rPr>
            <w:rFonts w:hint="eastAsia"/>
            <w:lang w:val="en-US" w:eastAsia="zh-CN"/>
          </w:rPr>
          <w:t>进行</w:t>
        </w:r>
      </w:ins>
      <w:ins w:id="450" w:author="大橙子" w:date="2021-02-18T00:10:09Z">
        <w:r>
          <w:rPr>
            <w:rFonts w:hint="eastAsia"/>
            <w:lang w:val="en-US" w:eastAsia="zh-CN"/>
          </w:rPr>
          <w:t>加载</w:t>
        </w:r>
      </w:ins>
      <w:ins w:id="451" w:author="大橙子" w:date="2021-02-18T00:10:10Z">
        <w:r>
          <w:rPr>
            <w:rFonts w:hint="eastAsia"/>
            <w:lang w:val="en-US" w:eastAsia="zh-CN"/>
          </w:rPr>
          <w:t>，</w:t>
        </w:r>
      </w:ins>
      <w:ins w:id="452" w:author="大橙子" w:date="2021-02-18T00:10:12Z">
        <w:r>
          <w:rPr>
            <w:rFonts w:hint="eastAsia"/>
            <w:lang w:val="en-US" w:eastAsia="zh-CN"/>
          </w:rPr>
          <w:t>并</w:t>
        </w:r>
      </w:ins>
      <w:ins w:id="453" w:author="大橙子" w:date="2021-02-18T00:10:25Z">
        <w:r>
          <w:rPr>
            <w:rFonts w:hint="eastAsia"/>
            <w:lang w:val="en-US" w:eastAsia="zh-CN"/>
          </w:rPr>
          <w:t>初始加载</w:t>
        </w:r>
      </w:ins>
      <w:ins w:id="454" w:author="大橙子" w:date="2021-02-18T00:10:57Z">
        <w:r>
          <w:rPr>
            <w:rFonts w:hint="eastAsia"/>
            <w:lang w:val="en-US" w:eastAsia="zh-CN"/>
          </w:rPr>
          <w:t>一个</w:t>
        </w:r>
      </w:ins>
      <w:ins w:id="455" w:author="大橙子" w:date="2021-02-18T00:11:03Z">
        <w:r>
          <w:rPr>
            <w:rFonts w:hint="eastAsia"/>
            <w:lang w:val="en-US" w:eastAsia="zh-CN"/>
          </w:rPr>
          <w:t>低</w:t>
        </w:r>
      </w:ins>
      <w:ins w:id="456" w:author="大橙子" w:date="2021-02-18T00:11:05Z">
        <w:r>
          <w:rPr>
            <w:rFonts w:hint="eastAsia"/>
            <w:lang w:val="en-US" w:eastAsia="zh-CN"/>
          </w:rPr>
          <w:t>像素</w:t>
        </w:r>
      </w:ins>
      <w:ins w:id="457" w:author="大橙子" w:date="2021-02-18T00:11:06Z">
        <w:r>
          <w:rPr>
            <w:rFonts w:hint="eastAsia"/>
            <w:lang w:val="en-US" w:eastAsia="zh-CN"/>
          </w:rPr>
          <w:t>的</w:t>
        </w:r>
      </w:ins>
      <w:ins w:id="458" w:author="大橙子" w:date="2021-02-18T00:12:17Z">
        <w:r>
          <w:rPr>
            <w:rFonts w:hint="eastAsia"/>
            <w:lang w:val="en-US" w:eastAsia="zh-CN"/>
          </w:rPr>
          <w:t>烘焙</w:t>
        </w:r>
      </w:ins>
      <w:ins w:id="459" w:author="大橙子" w:date="2021-02-18T00:11:15Z">
        <w:r>
          <w:rPr>
            <w:rFonts w:hint="eastAsia"/>
            <w:lang w:val="en-US" w:eastAsia="zh-CN"/>
          </w:rPr>
          <w:t>贴图</w:t>
        </w:r>
      </w:ins>
      <w:ins w:id="460" w:author="大橙子" w:date="2021-02-18T00:10:25Z">
        <w:r>
          <w:rPr>
            <w:rFonts w:hint="eastAsia"/>
            <w:lang w:eastAsia="zh-CN"/>
          </w:rPr>
          <w:t>，</w:t>
        </w:r>
      </w:ins>
      <w:ins w:id="461" w:author="大橙子" w:date="2021-02-18T00:11:20Z">
        <w:r>
          <w:rPr>
            <w:rFonts w:hint="eastAsia"/>
            <w:lang w:val="en-US" w:eastAsia="zh-CN"/>
          </w:rPr>
          <w:t>再</w:t>
        </w:r>
      </w:ins>
      <w:ins w:id="462" w:author="大橙子" w:date="2021-02-18T00:10:25Z">
        <w:r>
          <w:rPr>
            <w:rFonts w:hint="eastAsia"/>
            <w:lang w:val="en-US" w:eastAsia="zh-CN"/>
          </w:rPr>
          <w:t>逐步提高</w:t>
        </w:r>
      </w:ins>
      <w:ins w:id="463" w:author="大橙子" w:date="2021-02-18T00:12:22Z">
        <w:r>
          <w:rPr>
            <w:rFonts w:hint="eastAsia"/>
            <w:lang w:val="en-US" w:eastAsia="zh-CN"/>
          </w:rPr>
          <w:t>烘焙</w:t>
        </w:r>
      </w:ins>
      <w:ins w:id="464" w:author="大橙子" w:date="2021-02-18T00:10:25Z">
        <w:r>
          <w:rPr>
            <w:rFonts w:hint="eastAsia"/>
            <w:lang w:val="en-US" w:eastAsia="zh-CN"/>
          </w:rPr>
          <w:t>贴图的像素</w:t>
        </w:r>
      </w:ins>
      <w:ins w:id="465" w:author="大橙子" w:date="2021-02-18T00:11:23Z">
        <w:r>
          <w:rPr>
            <w:rFonts w:hint="eastAsia"/>
            <w:lang w:val="en-US" w:eastAsia="zh-CN"/>
          </w:rPr>
          <w:t>，</w:t>
        </w:r>
      </w:ins>
      <w:ins w:id="466" w:author="大橙子" w:date="2021-02-18T00:11:27Z">
        <w:r>
          <w:rPr>
            <w:rFonts w:hint="eastAsia"/>
            <w:lang w:val="en-US" w:eastAsia="zh-CN"/>
          </w:rPr>
          <w:t>处理</w:t>
        </w:r>
      </w:ins>
      <w:ins w:id="467" w:author="大橙子" w:date="2021-02-18T00:11:29Z">
        <w:r>
          <w:rPr>
            <w:rFonts w:hint="eastAsia"/>
            <w:lang w:val="en-US" w:eastAsia="zh-CN"/>
          </w:rPr>
          <w:t>方式</w:t>
        </w:r>
      </w:ins>
      <w:ins w:id="468" w:author="大橙子" w:date="2021-02-18T00:11:31Z">
        <w:r>
          <w:rPr>
            <w:rFonts w:hint="eastAsia"/>
            <w:lang w:val="en-US" w:eastAsia="zh-CN"/>
          </w:rPr>
          <w:t>与</w:t>
        </w:r>
      </w:ins>
      <w:ins w:id="469" w:author="大橙子" w:date="2021-02-18T00:11:41Z">
        <w:r>
          <w:rPr>
            <w:rFonts w:hint="eastAsia"/>
          </w:rPr>
          <w:t>动态情景</w:t>
        </w:r>
      </w:ins>
      <w:ins w:id="470" w:author="大橙子" w:date="2021-02-18T00:11:45Z">
        <w:r>
          <w:rPr>
            <w:rFonts w:hint="eastAsia"/>
            <w:lang w:val="en-US" w:eastAsia="zh-CN"/>
          </w:rPr>
          <w:t>中</w:t>
        </w:r>
      </w:ins>
      <w:ins w:id="471" w:author="大橙子" w:date="2021-02-18T00:11:46Z">
        <w:r>
          <w:rPr>
            <w:rFonts w:hint="eastAsia"/>
            <w:lang w:val="en-US" w:eastAsia="zh-CN"/>
          </w:rPr>
          <w:t>对</w:t>
        </w:r>
      </w:ins>
      <w:ins w:id="472" w:author="大橙子" w:date="2021-02-18T00:11:56Z">
        <w:r>
          <w:rPr>
            <w:rFonts w:hint="eastAsia"/>
            <w:lang w:val="en-US" w:eastAsia="zh-CN"/>
          </w:rPr>
          <w:t>纹理</w:t>
        </w:r>
      </w:ins>
      <w:ins w:id="473" w:author="大橙子" w:date="2021-02-18T00:12:00Z">
        <w:r>
          <w:rPr>
            <w:rFonts w:hint="eastAsia"/>
            <w:lang w:val="en-US" w:eastAsia="zh-CN"/>
          </w:rPr>
          <w:t>贴图</w:t>
        </w:r>
      </w:ins>
      <w:ins w:id="474" w:author="大橙子" w:date="2021-02-18T00:12:01Z">
        <w:r>
          <w:rPr>
            <w:rFonts w:hint="eastAsia"/>
            <w:lang w:val="en-US" w:eastAsia="zh-CN"/>
          </w:rPr>
          <w:t>的</w:t>
        </w:r>
      </w:ins>
      <w:ins w:id="475" w:author="大橙子" w:date="2021-02-18T00:12:02Z">
        <w:r>
          <w:rPr>
            <w:rFonts w:hint="eastAsia"/>
            <w:lang w:val="en-US" w:eastAsia="zh-CN"/>
          </w:rPr>
          <w:t>处理</w:t>
        </w:r>
      </w:ins>
      <w:ins w:id="476" w:author="大橙子" w:date="2021-02-18T00:12:04Z">
        <w:r>
          <w:rPr>
            <w:rFonts w:hint="eastAsia"/>
            <w:lang w:val="en-US" w:eastAsia="zh-CN"/>
          </w:rPr>
          <w:t>类型</w:t>
        </w:r>
      </w:ins>
      <w:r>
        <w:rPr>
          <w:rFonts w:hint="eastAsia"/>
        </w:rPr>
        <w:t>。</w:t>
      </w:r>
    </w:p>
    <w:p>
      <w:pPr>
        <w:ind w:firstLine="0"/>
      </w:pPr>
      <w:r>
        <w:rPr>
          <w:rFonts w:hint="eastAsia"/>
        </w:rPr>
        <w:t>对于动态情景，考虑到人物模型的精细度比较高，所以采用了PM的方式来传输网格数据</w:t>
      </w:r>
      <w:ins w:id="477" w:author="大橙子" w:date="2021-02-18T00:16:11Z">
        <w:r>
          <w:rPr>
            <w:rFonts w:hint="eastAsia"/>
            <w:lang w:eastAsia="zh-CN"/>
          </w:rPr>
          <w:t>，</w:t>
        </w:r>
      </w:ins>
      <w:ins w:id="478" w:author="大橙子" w:date="2021-02-18T00:16:17Z">
        <w:r>
          <w:rPr>
            <w:rFonts w:hint="eastAsia"/>
            <w:lang w:val="en-US" w:eastAsia="zh-CN"/>
          </w:rPr>
          <w:t>首先</w:t>
        </w:r>
      </w:ins>
      <w:ins w:id="479" w:author="大橙子" w:date="2021-02-18T00:16:19Z">
        <w:r>
          <w:rPr>
            <w:rFonts w:hint="eastAsia"/>
            <w:lang w:val="en-US" w:eastAsia="zh-CN"/>
          </w:rPr>
          <w:t>传输</w:t>
        </w:r>
      </w:ins>
      <w:ins w:id="480" w:author="大橙子" w:date="2021-02-18T00:16:20Z">
        <w:r>
          <w:rPr>
            <w:rFonts w:hint="eastAsia"/>
            <w:lang w:val="en-US" w:eastAsia="zh-CN"/>
          </w:rPr>
          <w:t>一个</w:t>
        </w:r>
      </w:ins>
      <w:ins w:id="481" w:author="大橙子" w:date="2021-02-18T00:16:24Z">
        <w:r>
          <w:rPr>
            <w:rFonts w:hint="eastAsia"/>
            <w:lang w:val="en-US" w:eastAsia="zh-CN"/>
          </w:rPr>
          <w:t>精度</w:t>
        </w:r>
      </w:ins>
      <w:ins w:id="482" w:author="大橙子" w:date="2021-02-18T00:16:28Z">
        <w:r>
          <w:rPr>
            <w:rFonts w:hint="eastAsia"/>
            <w:lang w:val="en-US" w:eastAsia="zh-CN"/>
          </w:rPr>
          <w:t>较低</w:t>
        </w:r>
      </w:ins>
      <w:ins w:id="483" w:author="大橙子" w:date="2021-02-18T00:16:29Z">
        <w:r>
          <w:rPr>
            <w:rFonts w:hint="eastAsia"/>
            <w:lang w:val="en-US" w:eastAsia="zh-CN"/>
          </w:rPr>
          <w:t>的</w:t>
        </w:r>
      </w:ins>
      <w:ins w:id="484" w:author="大橙子" w:date="2021-02-18T00:16:32Z">
        <w:r>
          <w:rPr>
            <w:rFonts w:hint="eastAsia"/>
            <w:lang w:val="en-US" w:eastAsia="zh-CN"/>
          </w:rPr>
          <w:t>基</w:t>
        </w:r>
      </w:ins>
      <w:ins w:id="485" w:author="大橙子" w:date="2021-02-18T00:16:36Z">
        <w:r>
          <w:rPr>
            <w:rFonts w:hint="eastAsia"/>
            <w:lang w:val="en-US" w:eastAsia="zh-CN"/>
          </w:rPr>
          <w:t>网格</w:t>
        </w:r>
      </w:ins>
      <w:ins w:id="486" w:author="大橙子" w:date="2021-02-18T00:16:37Z">
        <w:r>
          <w:rPr>
            <w:rFonts w:hint="eastAsia"/>
            <w:lang w:val="en-US" w:eastAsia="zh-CN"/>
          </w:rPr>
          <w:t>，</w:t>
        </w:r>
      </w:ins>
      <w:ins w:id="487" w:author="大橙子" w:date="2021-02-18T00:16:40Z">
        <w:r>
          <w:rPr>
            <w:rFonts w:hint="eastAsia"/>
            <w:lang w:val="en-US" w:eastAsia="zh-CN"/>
          </w:rPr>
          <w:t>然后</w:t>
        </w:r>
      </w:ins>
      <w:ins w:id="488" w:author="大橙子" w:date="2021-02-18T00:16:43Z">
        <w:r>
          <w:rPr>
            <w:rFonts w:hint="eastAsia"/>
            <w:lang w:val="en-US" w:eastAsia="zh-CN"/>
          </w:rPr>
          <w:t>不断</w:t>
        </w:r>
      </w:ins>
      <w:ins w:id="489" w:author="大橙子" w:date="2021-02-18T00:16:45Z">
        <w:r>
          <w:rPr>
            <w:rFonts w:hint="eastAsia"/>
            <w:lang w:val="en-US" w:eastAsia="zh-CN"/>
          </w:rPr>
          <w:t>传输</w:t>
        </w:r>
      </w:ins>
      <w:ins w:id="490" w:author="大橙子" w:date="2021-02-18T00:16:49Z">
        <w:r>
          <w:rPr>
            <w:rFonts w:hint="eastAsia"/>
            <w:lang w:val="en-US" w:eastAsia="zh-CN"/>
          </w:rPr>
          <w:t>网格的</w:t>
        </w:r>
      </w:ins>
      <w:ins w:id="491" w:author="大橙子" w:date="2021-02-18T00:16:52Z">
        <w:r>
          <w:rPr>
            <w:rFonts w:hint="eastAsia"/>
            <w:lang w:val="en-US" w:eastAsia="zh-CN"/>
          </w:rPr>
          <w:t>增量</w:t>
        </w:r>
      </w:ins>
      <w:ins w:id="492" w:author="大橙子" w:date="2021-02-18T00:16:53Z">
        <w:r>
          <w:rPr>
            <w:rFonts w:hint="eastAsia"/>
            <w:lang w:val="en-US" w:eastAsia="zh-CN"/>
          </w:rPr>
          <w:t>信息</w:t>
        </w:r>
      </w:ins>
      <w:ins w:id="493" w:author="大橙子" w:date="2021-02-18T00:16:54Z">
        <w:r>
          <w:rPr>
            <w:rFonts w:hint="eastAsia"/>
            <w:lang w:val="en-US" w:eastAsia="zh-CN"/>
          </w:rPr>
          <w:t>，</w:t>
        </w:r>
      </w:ins>
      <w:ins w:id="494" w:author="大橙子" w:date="2021-02-18T00:16:57Z">
        <w:r>
          <w:rPr>
            <w:rFonts w:hint="eastAsia"/>
            <w:lang w:val="en-US" w:eastAsia="zh-CN"/>
          </w:rPr>
          <w:t>不同</w:t>
        </w:r>
      </w:ins>
      <w:ins w:id="495" w:author="大橙子" w:date="2021-02-18T00:17:03Z">
        <w:r>
          <w:rPr>
            <w:rFonts w:hint="eastAsia"/>
            <w:lang w:val="en-US" w:eastAsia="zh-CN"/>
          </w:rPr>
          <w:t>调高</w:t>
        </w:r>
      </w:ins>
      <w:ins w:id="496" w:author="大橙子" w:date="2021-02-18T00:17:08Z">
        <w:r>
          <w:rPr>
            <w:rFonts w:hint="eastAsia"/>
            <w:lang w:val="en-US" w:eastAsia="zh-CN"/>
          </w:rPr>
          <w:t>网格</w:t>
        </w:r>
      </w:ins>
      <w:ins w:id="497" w:author="大橙子" w:date="2021-02-18T00:17:09Z">
        <w:r>
          <w:rPr>
            <w:rFonts w:hint="eastAsia"/>
            <w:lang w:val="en-US" w:eastAsia="zh-CN"/>
          </w:rPr>
          <w:t>的</w:t>
        </w:r>
      </w:ins>
      <w:ins w:id="498" w:author="大橙子" w:date="2021-02-18T00:17:11Z">
        <w:r>
          <w:rPr>
            <w:rFonts w:hint="eastAsia"/>
            <w:lang w:val="en-US" w:eastAsia="zh-CN"/>
          </w:rPr>
          <w:t>精细</w:t>
        </w:r>
      </w:ins>
      <w:ins w:id="499" w:author="大橙子" w:date="2021-02-18T00:17:13Z">
        <w:r>
          <w:rPr>
            <w:rFonts w:hint="eastAsia"/>
            <w:lang w:val="en-US" w:eastAsia="zh-CN"/>
          </w:rPr>
          <w:t>度</w:t>
        </w:r>
      </w:ins>
      <w:ins w:id="500" w:author="大橙子" w:date="2021-02-18T00:17:14Z">
        <w:r>
          <w:rPr>
            <w:rFonts w:hint="eastAsia"/>
            <w:lang w:val="en-US" w:eastAsia="zh-CN"/>
          </w:rPr>
          <w:t>，</w:t>
        </w:r>
      </w:ins>
      <w:ins w:id="501" w:author="大橙子" w:date="2021-02-18T00:17:19Z">
        <w:r>
          <w:rPr>
            <w:rFonts w:hint="eastAsia"/>
            <w:lang w:val="en-US" w:eastAsia="zh-CN"/>
          </w:rPr>
          <w:t>直至</w:t>
        </w:r>
      </w:ins>
      <w:ins w:id="502" w:author="大橙子" w:date="2021-02-18T00:17:25Z">
        <w:r>
          <w:rPr>
            <w:rFonts w:hint="eastAsia"/>
            <w:lang w:val="en-US" w:eastAsia="zh-CN"/>
          </w:rPr>
          <w:t>恢复</w:t>
        </w:r>
      </w:ins>
      <w:ins w:id="503" w:author="大橙子" w:date="2021-02-18T00:17:28Z">
        <w:r>
          <w:rPr>
            <w:rFonts w:hint="eastAsia"/>
            <w:lang w:val="en-US" w:eastAsia="zh-CN"/>
          </w:rPr>
          <w:t>为</w:t>
        </w:r>
      </w:ins>
      <w:ins w:id="504" w:author="大橙子" w:date="2021-02-18T00:17:46Z">
        <w:r>
          <w:rPr>
            <w:rFonts w:hint="eastAsia"/>
            <w:lang w:val="en-US" w:eastAsia="zh-CN"/>
          </w:rPr>
          <w:t>原</w:t>
        </w:r>
      </w:ins>
      <w:ins w:id="505" w:author="大橙子" w:date="2021-02-18T00:17:47Z">
        <w:r>
          <w:rPr>
            <w:rFonts w:hint="eastAsia"/>
            <w:lang w:val="en-US" w:eastAsia="zh-CN"/>
          </w:rPr>
          <w:t>网格</w:t>
        </w:r>
      </w:ins>
      <w:r>
        <w:rPr>
          <w:rFonts w:hint="eastAsia"/>
        </w:rPr>
        <w:t>。</w:t>
      </w:r>
    </w:p>
    <w:p>
      <w:pPr>
        <w:ind w:firstLine="420"/>
      </w:pPr>
      <w:r>
        <w:rPr>
          <w:rFonts w:hint="eastAsia"/>
        </w:rPr>
        <w:t>浏览器阶段要实现</w:t>
      </w:r>
      <w:r>
        <w:t>轻量级大规模会议场景在线渲染</w:t>
      </w:r>
      <w:r>
        <w:rPr>
          <w:rFonts w:hint="eastAsia"/>
        </w:rPr>
        <w:t>。对于静态场景，首先要分析收到的数据，然后将各个部分的资源组装到一起，最后利用实例化渲染技术生成场景中的重复单元。</w:t>
      </w:r>
    </w:p>
    <w:p>
      <w:pPr>
        <w:rPr>
          <w:b/>
          <w:bCs/>
        </w:rPr>
      </w:pPr>
      <w:r>
        <w:rPr>
          <w:rFonts w:hint="eastAsia"/>
        </w:rPr>
        <w:t>对于动态情景，首先要对人群的模型资源进行分级复用，</w:t>
      </w:r>
      <w:ins w:id="506" w:author="大橙子" w:date="2021-02-18T00:25:59Z">
        <w:r>
          <w:rPr>
            <w:rFonts w:hint="eastAsia"/>
            <w:lang w:val="en-US" w:eastAsia="zh-CN"/>
          </w:rPr>
          <w:t>不光</w:t>
        </w:r>
      </w:ins>
      <w:ins w:id="507" w:author="大橙子" w:date="2021-02-18T00:26:02Z">
        <w:r>
          <w:rPr>
            <w:rFonts w:hint="eastAsia"/>
            <w:lang w:val="en-US" w:eastAsia="zh-CN"/>
          </w:rPr>
          <w:t>减少了</w:t>
        </w:r>
      </w:ins>
      <w:ins w:id="508" w:author="大橙子" w:date="2021-02-18T00:26:12Z">
        <w:r>
          <w:rPr>
            <w:rFonts w:hint="eastAsia"/>
            <w:lang w:val="en-US" w:eastAsia="zh-CN"/>
          </w:rPr>
          <w:t>占用</w:t>
        </w:r>
      </w:ins>
      <w:ins w:id="509" w:author="大橙子" w:date="2021-02-18T00:26:13Z">
        <w:r>
          <w:rPr>
            <w:rFonts w:hint="eastAsia"/>
            <w:lang w:val="en-US" w:eastAsia="zh-CN"/>
          </w:rPr>
          <w:t>的</w:t>
        </w:r>
      </w:ins>
      <w:ins w:id="510" w:author="大橙子" w:date="2021-02-18T00:26:15Z">
        <w:r>
          <w:rPr>
            <w:rFonts w:hint="eastAsia"/>
            <w:lang w:val="en-US" w:eastAsia="zh-CN"/>
          </w:rPr>
          <w:t>内存</w:t>
        </w:r>
      </w:ins>
      <w:ins w:id="511" w:author="大橙子" w:date="2021-02-18T00:26:17Z">
        <w:r>
          <w:rPr>
            <w:rFonts w:hint="eastAsia"/>
            <w:lang w:val="en-US" w:eastAsia="zh-CN"/>
          </w:rPr>
          <w:t>资源</w:t>
        </w:r>
      </w:ins>
      <w:ins w:id="512" w:author="大橙子" w:date="2021-02-18T00:26:20Z">
        <w:r>
          <w:rPr>
            <w:rFonts w:hint="eastAsia"/>
            <w:lang w:val="en-US" w:eastAsia="zh-CN"/>
          </w:rPr>
          <w:t>还</w:t>
        </w:r>
      </w:ins>
      <w:ins w:id="513" w:author="大橙子" w:date="2021-02-18T00:26:21Z">
        <w:r>
          <w:rPr>
            <w:rFonts w:hint="eastAsia"/>
            <w:lang w:val="en-US" w:eastAsia="zh-CN"/>
          </w:rPr>
          <w:t>可以</w:t>
        </w:r>
      </w:ins>
      <w:ins w:id="514" w:author="大橙子" w:date="2021-02-18T00:26:23Z">
        <w:r>
          <w:rPr>
            <w:rFonts w:hint="eastAsia"/>
            <w:lang w:val="en-US" w:eastAsia="zh-CN"/>
          </w:rPr>
          <w:t>通过</w:t>
        </w:r>
      </w:ins>
      <w:ins w:id="515" w:author="大橙子" w:date="2021-02-18T00:26:25Z">
        <w:r>
          <w:rPr>
            <w:rFonts w:hint="eastAsia"/>
            <w:lang w:val="en-US" w:eastAsia="zh-CN"/>
          </w:rPr>
          <w:t>实例化</w:t>
        </w:r>
      </w:ins>
      <w:ins w:id="516" w:author="大橙子" w:date="2021-02-18T00:26:27Z">
        <w:r>
          <w:rPr>
            <w:rFonts w:hint="eastAsia"/>
            <w:lang w:val="en-US" w:eastAsia="zh-CN"/>
          </w:rPr>
          <w:t>渲染</w:t>
        </w:r>
      </w:ins>
      <w:ins w:id="517" w:author="大橙子" w:date="2021-02-18T00:26:29Z">
        <w:r>
          <w:rPr>
            <w:rFonts w:hint="eastAsia"/>
            <w:lang w:val="en-US" w:eastAsia="zh-CN"/>
          </w:rPr>
          <w:t>技术</w:t>
        </w:r>
      </w:ins>
      <w:ins w:id="518" w:author="大橙子" w:date="2021-02-18T00:26:38Z">
        <w:r>
          <w:rPr>
            <w:rFonts w:hint="eastAsia"/>
            <w:lang w:val="en-US" w:eastAsia="zh-CN"/>
          </w:rPr>
          <w:t>减少</w:t>
        </w:r>
      </w:ins>
      <w:ins w:id="519" w:author="大橙子" w:date="2021-02-18T00:26:43Z">
        <w:r>
          <w:rPr>
            <w:rFonts w:hint="eastAsia"/>
            <w:lang w:val="en-US" w:eastAsia="zh-CN"/>
          </w:rPr>
          <w:t>GPU</w:t>
        </w:r>
      </w:ins>
      <w:ins w:id="520" w:author="大橙子" w:date="2021-02-18T00:26:46Z">
        <w:r>
          <w:rPr>
            <w:rFonts w:hint="eastAsia"/>
            <w:lang w:val="en-US" w:eastAsia="zh-CN"/>
          </w:rPr>
          <w:t>访问</w:t>
        </w:r>
      </w:ins>
      <w:ins w:id="521" w:author="大橙子" w:date="2021-02-18T00:26:52Z">
        <w:r>
          <w:rPr>
            <w:rFonts w:hint="eastAsia"/>
            <w:lang w:val="en-US" w:eastAsia="zh-CN"/>
          </w:rPr>
          <w:t>内存</w:t>
        </w:r>
      </w:ins>
      <w:ins w:id="522" w:author="大橙子" w:date="2021-02-18T00:26:53Z">
        <w:r>
          <w:rPr>
            <w:rFonts w:hint="eastAsia"/>
            <w:lang w:val="en-US" w:eastAsia="zh-CN"/>
          </w:rPr>
          <w:t>的</w:t>
        </w:r>
      </w:ins>
      <w:ins w:id="523" w:author="大橙子" w:date="2021-02-18T00:26:58Z">
        <w:r>
          <w:rPr>
            <w:rFonts w:hint="eastAsia"/>
            <w:lang w:val="en-US" w:eastAsia="zh-CN"/>
          </w:rPr>
          <w:t>次数</w:t>
        </w:r>
      </w:ins>
      <w:ins w:id="524" w:author="大橙子" w:date="2021-02-18T00:26:59Z">
        <w:r>
          <w:rPr>
            <w:rFonts w:hint="eastAsia"/>
            <w:lang w:val="en-US" w:eastAsia="zh-CN"/>
          </w:rPr>
          <w:t>，</w:t>
        </w:r>
      </w:ins>
      <w:ins w:id="525" w:author="大橙子" w:date="2021-02-18T00:27:03Z">
        <w:r>
          <w:rPr>
            <w:rFonts w:hint="eastAsia"/>
            <w:lang w:val="en-US" w:eastAsia="zh-CN"/>
          </w:rPr>
          <w:t>从而</w:t>
        </w:r>
      </w:ins>
      <w:ins w:id="526" w:author="大橙子" w:date="2021-02-18T00:27:41Z">
        <w:r>
          <w:rPr>
            <w:rFonts w:hint="eastAsia"/>
            <w:lang w:val="en-US" w:eastAsia="zh-CN"/>
          </w:rPr>
          <w:t>极大</w:t>
        </w:r>
      </w:ins>
      <w:ins w:id="527" w:author="大橙子" w:date="2021-02-18T00:27:45Z">
        <w:r>
          <w:rPr>
            <w:rFonts w:hint="eastAsia"/>
            <w:lang w:val="en-US" w:eastAsia="zh-CN"/>
          </w:rPr>
          <w:t>地</w:t>
        </w:r>
      </w:ins>
      <w:ins w:id="528" w:author="大橙子" w:date="2021-02-18T00:27:05Z">
        <w:r>
          <w:rPr>
            <w:rFonts w:hint="eastAsia"/>
            <w:lang w:val="en-US" w:eastAsia="zh-CN"/>
          </w:rPr>
          <w:t>提高了</w:t>
        </w:r>
      </w:ins>
      <w:ins w:id="529" w:author="大橙子" w:date="2021-02-18T00:27:38Z">
        <w:r>
          <w:rPr>
            <w:rFonts w:hint="eastAsia"/>
            <w:lang w:val="en-US" w:eastAsia="zh-CN"/>
          </w:rPr>
          <w:t>项目的</w:t>
        </w:r>
      </w:ins>
      <w:ins w:id="530" w:author="大橙子" w:date="2021-02-18T00:27:10Z">
        <w:r>
          <w:rPr>
            <w:rFonts w:hint="eastAsia"/>
            <w:lang w:val="en-US" w:eastAsia="zh-CN"/>
          </w:rPr>
          <w:t>渲染</w:t>
        </w:r>
      </w:ins>
      <w:ins w:id="531" w:author="大橙子" w:date="2021-02-18T00:27:22Z">
        <w:r>
          <w:rPr>
            <w:rFonts w:hint="eastAsia"/>
            <w:lang w:val="en-US" w:eastAsia="zh-CN"/>
          </w:rPr>
          <w:t>性能</w:t>
        </w:r>
      </w:ins>
      <w:ins w:id="532" w:author="大橙子" w:date="2021-02-18T00:23:52Z">
        <w:r>
          <w:rPr>
            <w:rFonts w:hint="eastAsia"/>
            <w:lang w:eastAsia="zh-CN"/>
          </w:rPr>
          <w:t>。</w:t>
        </w:r>
      </w:ins>
      <w:ins w:id="533" w:author="大橙子" w:date="2021-02-18T00:24:33Z">
        <w:r>
          <w:rPr>
            <w:rFonts w:hint="eastAsia"/>
            <w:lang w:val="en-US" w:eastAsia="zh-CN"/>
          </w:rPr>
          <w:t>本文</w:t>
        </w:r>
      </w:ins>
      <w:ins w:id="534" w:author="大橙子" w:date="2021-02-18T00:24:35Z">
        <w:r>
          <w:rPr>
            <w:rFonts w:hint="eastAsia"/>
            <w:lang w:val="en-US" w:eastAsia="zh-CN"/>
          </w:rPr>
          <w:t>在</w:t>
        </w:r>
      </w:ins>
      <w:ins w:id="535" w:author="大橙子" w:date="2021-02-18T00:24:44Z">
        <w:r>
          <w:rPr>
            <w:rFonts w:hint="eastAsia"/>
            <w:lang w:val="en-US" w:eastAsia="zh-CN"/>
          </w:rPr>
          <w:t>对于</w:t>
        </w:r>
      </w:ins>
      <w:ins w:id="536" w:author="大橙子" w:date="2021-02-18T00:24:38Z">
        <w:r>
          <w:rPr>
            <w:rFonts w:hint="eastAsia"/>
            <w:lang w:val="en-US" w:eastAsia="zh-CN"/>
          </w:rPr>
          <w:t>shader</w:t>
        </w:r>
      </w:ins>
      <w:ins w:id="537" w:author="大橙子" w:date="2021-02-18T00:24:51Z">
        <w:r>
          <w:rPr>
            <w:rFonts w:hint="eastAsia"/>
            <w:lang w:val="en-US" w:eastAsia="zh-CN"/>
          </w:rPr>
          <w:t>里的</w:t>
        </w:r>
      </w:ins>
      <w:ins w:id="538" w:author="大橙子" w:date="2021-02-18T00:24:57Z">
        <w:r>
          <w:rPr>
            <w:rFonts w:hint="eastAsia"/>
            <w:lang w:val="en-US" w:eastAsia="zh-CN"/>
          </w:rPr>
          <w:t>操作</w:t>
        </w:r>
      </w:ins>
      <w:ins w:id="539" w:author="大橙子" w:date="2021-02-18T00:24:58Z">
        <w:r>
          <w:rPr>
            <w:rFonts w:hint="eastAsia"/>
            <w:lang w:val="en-US" w:eastAsia="zh-CN"/>
          </w:rPr>
          <w:t>进行了</w:t>
        </w:r>
      </w:ins>
      <w:ins w:id="540" w:author="大橙子" w:date="2021-02-18T00:25:03Z">
        <w:r>
          <w:rPr>
            <w:rFonts w:hint="eastAsia"/>
            <w:lang w:val="en-US" w:eastAsia="zh-CN"/>
          </w:rPr>
          <w:t>改进</w:t>
        </w:r>
      </w:ins>
      <w:ins w:id="541" w:author="大橙子" w:date="2021-02-18T00:24:47Z">
        <w:r>
          <w:rPr>
            <w:rFonts w:hint="eastAsia"/>
            <w:lang w:val="en-US" w:eastAsia="zh-CN"/>
          </w:rPr>
          <w:t>，</w:t>
        </w:r>
      </w:ins>
      <w:r>
        <w:rPr>
          <w:rFonts w:hint="eastAsia"/>
        </w:rPr>
        <w:t>使用fragment shader实现人群的动态化，然后再使用vertex shader实现人群的多样性</w:t>
      </w:r>
      <w:ins w:id="542" w:author="大橙子" w:date="2021-02-18T00:22:23Z">
        <w:r>
          <w:rPr>
            <w:rFonts w:hint="eastAsia"/>
            <w:lang w:eastAsia="zh-CN"/>
          </w:rPr>
          <w:t>，</w:t>
        </w:r>
      </w:ins>
      <w:ins w:id="543" w:author="大橙子" w:date="2021-02-18T00:22:15Z">
        <w:r>
          <w:rPr>
            <w:rFonts w:hint="eastAsia"/>
            <w:lang w:val="en-US" w:eastAsia="zh-CN"/>
          </w:rPr>
          <w:t>通过</w:t>
        </w:r>
      </w:ins>
      <w:ins w:id="544" w:author="大橙子" w:date="2021-02-18T00:22:16Z">
        <w:r>
          <w:rPr>
            <w:rFonts w:hint="eastAsia"/>
            <w:lang w:val="en-US" w:eastAsia="zh-CN"/>
          </w:rPr>
          <w:t>这些</w:t>
        </w:r>
      </w:ins>
      <w:ins w:id="545" w:author="大橙子" w:date="2021-02-18T00:22:18Z">
        <w:r>
          <w:rPr>
            <w:rFonts w:hint="eastAsia"/>
            <w:lang w:val="en-US" w:eastAsia="zh-CN"/>
          </w:rPr>
          <w:t>操作</w:t>
        </w:r>
      </w:ins>
      <w:ins w:id="546" w:author="大橙子" w:date="2021-02-18T00:19:32Z">
        <w:r>
          <w:rPr>
            <w:rFonts w:hint="eastAsia"/>
            <w:lang w:eastAsia="zh-CN"/>
          </w:rPr>
          <w:t>，</w:t>
        </w:r>
      </w:ins>
      <w:ins w:id="547" w:author="大橙子" w:date="2021-02-18T00:20:04Z">
        <w:r>
          <w:rPr>
            <w:rFonts w:hint="eastAsia"/>
            <w:lang w:val="en-US" w:eastAsia="zh-CN"/>
          </w:rPr>
          <w:t>我们</w:t>
        </w:r>
      </w:ins>
      <w:ins w:id="548" w:author="大橙子" w:date="2021-02-18T00:21:53Z">
        <w:r>
          <w:rPr>
            <w:rFonts w:hint="eastAsia"/>
            <w:lang w:val="en-US" w:eastAsia="zh-CN"/>
          </w:rPr>
          <w:t>将</w:t>
        </w:r>
      </w:ins>
      <w:ins w:id="549" w:author="大橙子" w:date="2021-02-18T00:20:56Z">
        <w:r>
          <w:rPr>
            <w:rFonts w:hint="eastAsia"/>
            <w:lang w:val="en-US" w:eastAsia="zh-CN"/>
          </w:rPr>
          <w:t>骨骼</w:t>
        </w:r>
      </w:ins>
      <w:ins w:id="550" w:author="大橙子" w:date="2021-02-18T00:20:59Z">
        <w:r>
          <w:rPr>
            <w:rFonts w:hint="eastAsia"/>
            <w:lang w:val="en-US" w:eastAsia="zh-CN"/>
          </w:rPr>
          <w:t>动画</w:t>
        </w:r>
      </w:ins>
      <w:ins w:id="551" w:author="大橙子" w:date="2021-02-18T00:22:02Z">
        <w:r>
          <w:rPr>
            <w:rFonts w:hint="eastAsia"/>
            <w:lang w:val="en-US" w:eastAsia="zh-CN"/>
          </w:rPr>
          <w:t>功能</w:t>
        </w:r>
      </w:ins>
      <w:ins w:id="552" w:author="大橙子" w:date="2021-02-18T00:21:00Z">
        <w:r>
          <w:rPr>
            <w:rFonts w:hint="eastAsia"/>
            <w:lang w:val="en-US" w:eastAsia="zh-CN"/>
          </w:rPr>
          <w:t>和</w:t>
        </w:r>
      </w:ins>
      <w:ins w:id="553" w:author="大橙子" w:date="2021-02-18T00:21:06Z">
        <w:r>
          <w:rPr>
            <w:rFonts w:hint="eastAsia"/>
            <w:lang w:val="en-US" w:eastAsia="zh-CN"/>
          </w:rPr>
          <w:t>人物</w:t>
        </w:r>
      </w:ins>
      <w:ins w:id="554" w:author="大橙子" w:date="2021-02-18T00:21:13Z">
        <w:r>
          <w:rPr>
            <w:rFonts w:hint="eastAsia"/>
            <w:lang w:val="en-US" w:eastAsia="zh-CN"/>
          </w:rPr>
          <w:t>间</w:t>
        </w:r>
      </w:ins>
      <w:ins w:id="555" w:author="大橙子" w:date="2021-02-18T00:21:15Z">
        <w:r>
          <w:rPr>
            <w:rFonts w:hint="eastAsia"/>
            <w:lang w:val="en-US" w:eastAsia="zh-CN"/>
          </w:rPr>
          <w:t>丰富的</w:t>
        </w:r>
      </w:ins>
      <w:ins w:id="556" w:author="大橙子" w:date="2021-02-18T00:21:21Z">
        <w:r>
          <w:rPr>
            <w:rFonts w:hint="eastAsia"/>
            <w:lang w:val="en-US" w:eastAsia="zh-CN"/>
          </w:rPr>
          <w:t>多样性</w:t>
        </w:r>
      </w:ins>
      <w:ins w:id="557" w:author="大橙子" w:date="2021-02-18T00:21:27Z">
        <w:r>
          <w:rPr>
            <w:rFonts w:hint="eastAsia"/>
            <w:lang w:val="en-US" w:eastAsia="zh-CN"/>
          </w:rPr>
          <w:t>融入</w:t>
        </w:r>
      </w:ins>
      <w:ins w:id="558" w:author="大橙子" w:date="2021-02-18T00:21:29Z">
        <w:r>
          <w:rPr>
            <w:rFonts w:hint="eastAsia"/>
            <w:lang w:val="en-US" w:eastAsia="zh-CN"/>
          </w:rPr>
          <w:t>到了</w:t>
        </w:r>
      </w:ins>
      <w:ins w:id="559" w:author="大橙子" w:date="2021-02-18T00:21:34Z">
        <w:r>
          <w:rPr>
            <w:rFonts w:hint="eastAsia"/>
            <w:lang w:val="en-US" w:eastAsia="zh-CN"/>
          </w:rPr>
          <w:t>实例化渲染技术</w:t>
        </w:r>
      </w:ins>
      <w:ins w:id="560" w:author="大橙子" w:date="2021-02-18T00:21:38Z">
        <w:r>
          <w:rPr>
            <w:rFonts w:hint="eastAsia"/>
            <w:lang w:val="en-US" w:eastAsia="zh-CN"/>
          </w:rPr>
          <w:t>中</w:t>
        </w:r>
      </w:ins>
      <w:r>
        <w:rPr>
          <w:rFonts w:hint="eastAsia"/>
        </w:rPr>
        <w:t>。</w:t>
      </w:r>
      <w:commentRangeEnd w:id="14"/>
      <w:r>
        <w:rPr>
          <w:rStyle w:val="12"/>
        </w:rPr>
        <w:commentReference w:id="14"/>
      </w:r>
    </w:p>
    <w:p>
      <w:pPr>
        <w:numPr>
          <w:ilvl w:val="0"/>
          <w:numId w:val="5"/>
        </w:numPr>
        <w:spacing w:line="480" w:lineRule="auto"/>
        <w:rPr>
          <w:b/>
          <w:bCs/>
        </w:rPr>
      </w:pPr>
      <w:r>
        <w:rPr>
          <w:rFonts w:hint="eastAsia"/>
          <w:b/>
          <w:bCs/>
        </w:rPr>
        <w:t>关键技术之一：大规模会议情境的轻量化预处理</w:t>
      </w:r>
    </w:p>
    <w:p>
      <w:pPr>
        <w:ind w:firstLine="420"/>
      </w:pPr>
      <w:r>
        <w:rPr>
          <w:rFonts w:hint="eastAsia"/>
        </w:rPr>
        <w:t>对于静态资源，在预处理阶段主要进行外壳提取和模型去重。因为初始视点在模型的外面，我们希望模型中部件的渲染顺序是由内到外，所以外部模型的优先级要比内部的高，模型的。另外我们希望模型中相同的部件只被传输一次，并且使用实例化渲染的方式将这些模型添加到场景中，为了后续实现这些操作，我们必须在预处理阶段将所有重复单元找出，并单独处理。</w:t>
      </w:r>
    </w:p>
    <w:p>
      <w:pPr>
        <w:ind w:firstLine="420"/>
      </w:pPr>
      <w:r>
        <w:rPr>
          <w:rFonts w:hint="eastAsia"/>
        </w:rPr>
        <w:t>对于动态资源的处理，在这个场景中主要指的是人群的</w:t>
      </w:r>
      <w:r>
        <w:t>轻量化</w:t>
      </w:r>
      <w:r>
        <w:rPr>
          <w:rFonts w:hint="eastAsia"/>
        </w:rPr>
        <w:t>处理，一方面我们要尽可能的提高资源的复用度，另一方还要</w:t>
      </w:r>
      <w:r>
        <w:t>确保人物模型间的差异性不丢失</w:t>
      </w:r>
      <w:r>
        <w:rPr>
          <w:rFonts w:hint="eastAsia"/>
        </w:rPr>
        <w:t>。对</w:t>
      </w:r>
      <w:r>
        <w:t>骨骼动画</w:t>
      </w:r>
      <w:r>
        <w:rPr>
          <w:rFonts w:hint="eastAsia"/>
        </w:rPr>
        <w:t>数据进行预处理可以减少在浏览器上的计算量，从而提高</w:t>
      </w:r>
      <w:r>
        <w:t>渲染性能。</w:t>
      </w:r>
    </w:p>
    <w:p>
      <w:r>
        <w:rPr>
          <w:rFonts w:hint="eastAsia"/>
        </w:rPr>
        <w:t>4.1</w:t>
      </w:r>
      <w:r>
        <w:rPr>
          <w:rFonts w:hint="eastAsia"/>
          <w:b/>
          <w:bCs/>
        </w:rPr>
        <w:t>静态会场场景的轻量化预处理</w:t>
      </w:r>
    </w:p>
    <w:p>
      <w:commentRangeStart w:id="15"/>
      <w:r>
        <w:drawing>
          <wp:inline distT="0" distB="0" distL="114300" distR="114300">
            <wp:extent cx="5268595" cy="2962275"/>
            <wp:effectExtent l="0" t="0" r="1905"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
                    <a:stretch>
                      <a:fillRect/>
                    </a:stretch>
                  </pic:blipFill>
                  <pic:spPr>
                    <a:xfrm>
                      <a:off x="0" y="0"/>
                      <a:ext cx="5268595" cy="2962275"/>
                    </a:xfrm>
                    <a:prstGeom prst="rect">
                      <a:avLst/>
                    </a:prstGeom>
                    <a:noFill/>
                    <a:ln>
                      <a:noFill/>
                    </a:ln>
                  </pic:spPr>
                </pic:pic>
              </a:graphicData>
            </a:graphic>
          </wp:inline>
        </w:drawing>
      </w:r>
      <w:commentRangeEnd w:id="15"/>
      <w:r>
        <w:commentReference w:id="15"/>
      </w:r>
    </w:p>
    <w:p>
      <w:pPr>
        <w:pStyle w:val="2"/>
        <w:jc w:val="center"/>
        <w:rPr>
          <w:b/>
          <w:bCs/>
        </w:rPr>
      </w:pPr>
      <w:r>
        <w:t xml:space="preserve">图 </w:t>
      </w:r>
      <w:ins w:id="561" w:author="大橙子" w:date="2021-02-18T09:42:23Z">
        <w:r>
          <w:rPr>
            <w:rFonts w:hint="eastAsia"/>
            <w:lang w:val="en-US" w:eastAsia="zh-CN"/>
          </w:rPr>
          <w:t>2</w:t>
        </w:r>
      </w:ins>
      <w:r>
        <w:rPr>
          <w:rFonts w:hint="eastAsia"/>
        </w:rPr>
        <w:t xml:space="preserve">     </w:t>
      </w:r>
      <w:r>
        <w:rPr>
          <w:rFonts w:hint="eastAsia"/>
          <w:b/>
          <w:bCs/>
        </w:rPr>
        <w:t>静态会场场景的轻量化处理</w:t>
      </w:r>
      <w:ins w:id="562" w:author="Gao, Yan" w:date="2021-02-16T18:48:00Z">
        <w:r>
          <w:rPr>
            <w:rFonts w:hint="eastAsia"/>
            <w:b/>
            <w:bCs/>
          </w:rPr>
          <w:t>， 简要解释每个模块</w:t>
        </w:r>
      </w:ins>
    </w:p>
    <w:p>
      <w:pPr>
        <w:ind w:firstLine="420"/>
      </w:pPr>
      <w:r>
        <w:rPr>
          <w:rFonts w:hint="eastAsia"/>
        </w:rPr>
        <w:t>在本项目案例中，由于场景数据量较大且模型结构复杂，会对模型传输与渲染带来很大的阻力，为例能够突破这些阻碍，因此就需要对模型场景进行进行轻量化处理：</w:t>
      </w:r>
    </w:p>
    <w:p>
      <w:pPr>
        <w:ind w:firstLine="420"/>
      </w:pPr>
      <w:r>
        <w:rPr>
          <w:rFonts w:hint="eastAsia"/>
        </w:rPr>
        <w:t>1．对于模型材质的轻量化与标准化：由于在本案例中无透明材质的需求，因此需要将贴图中所带有的透明通道进行去除，以达到模型轻量化与标准化的目的，大大降低材质文件的数据量。</w:t>
      </w:r>
    </w:p>
    <w:p>
      <w:pPr>
        <w:ind w:firstLine="420"/>
      </w:pPr>
      <w:r>
        <w:t>2</w:t>
      </w:r>
      <w:bookmarkStart w:id="2" w:name="OLE_LINK2"/>
      <w:bookmarkStart w:id="3" w:name="OLE_LINK1"/>
      <w:r>
        <w:rPr>
          <w:rFonts w:hint="eastAsia"/>
        </w:rPr>
        <w:t>．</w:t>
      </w:r>
      <w:bookmarkEnd w:id="2"/>
      <w:bookmarkEnd w:id="3"/>
      <w:r>
        <w:rPr>
          <w:rFonts w:hint="eastAsia"/>
        </w:rPr>
        <w:t>对于室内场景材质的光照烘焙处理：为加强模型的观赏性和轻量型，因此需要对模型进行光照烘焙。光照烘焙可以加强模型的观赏性，且由于模型材质并非会占据整块贴图，因此大大提高了贴图的利用率。</w:t>
      </w:r>
    </w:p>
    <w:p>
      <w:pPr>
        <w:ind w:firstLine="420"/>
        <w:rPr>
          <w:ins w:id="563" w:author="大橙子" w:date="2021-02-17T22:44:13Z"/>
          <w:rFonts w:hint="eastAsia"/>
        </w:rPr>
      </w:pPr>
      <w:r>
        <w:rPr>
          <w:rFonts w:hint="eastAsia"/>
        </w:rPr>
        <w:t>3．对于模型构建的查重处理：由于场景建筑模型中存大量重复构件，包括门窗、室内摆设、礼堂座椅等。因此通过查重处理，系统会将重复的模型构件仅保留一份作为样本进行传输，并在完成传输后，在网页前端进行重用构建，以达到还原场景的效果。</w:t>
      </w:r>
    </w:p>
    <w:p>
      <w:pPr>
        <w:ind w:firstLine="420" w:firstLineChars="200"/>
        <w:rPr>
          <w:rFonts w:hint="default" w:eastAsiaTheme="minorEastAsia"/>
          <w:lang w:val="en-US" w:eastAsia="zh-CN"/>
        </w:rPr>
      </w:pPr>
      <w:ins w:id="564" w:author="大橙子" w:date="2021-02-17T22:44:15Z">
        <w:r>
          <w:rPr>
            <w:rFonts w:hint="eastAsia"/>
            <w:lang w:val="en-US" w:eastAsia="zh-CN"/>
          </w:rPr>
          <w:t>4</w:t>
        </w:r>
      </w:ins>
      <w:ins w:id="565" w:author="大橙子" w:date="2021-02-17T22:44:17Z">
        <w:r>
          <w:rPr>
            <w:rFonts w:hint="eastAsia"/>
            <w:lang w:val="en-US" w:eastAsia="zh-CN"/>
          </w:rPr>
          <w:t>.</w:t>
        </w:r>
      </w:ins>
      <w:ins w:id="566" w:author="大橙子" w:date="2021-02-17T22:44:48Z">
        <w:r>
          <w:rPr>
            <w:rFonts w:hint="eastAsia"/>
            <w:lang w:val="en-US" w:eastAsia="zh-CN"/>
          </w:rPr>
          <w:t>为了</w:t>
        </w:r>
      </w:ins>
      <w:ins w:id="567" w:author="大橙子" w:date="2021-02-17T22:44:19Z">
        <w:r>
          <w:rPr>
            <w:rFonts w:hint="eastAsia"/>
          </w:rPr>
          <w:t>提高初始加载速度</w:t>
        </w:r>
      </w:ins>
      <w:ins w:id="568" w:author="大橙子" w:date="2021-02-17T22:44:31Z">
        <w:r>
          <w:rPr>
            <w:rFonts w:hint="eastAsia"/>
            <w:lang w:eastAsia="zh-CN"/>
          </w:rPr>
          <w:t>，</w:t>
        </w:r>
      </w:ins>
      <w:ins w:id="569" w:author="大橙子" w:date="2021-02-17T22:44:53Z">
        <w:r>
          <w:rPr>
            <w:rFonts w:hint="eastAsia"/>
            <w:lang w:val="en-US" w:eastAsia="zh-CN"/>
          </w:rPr>
          <w:t>对</w:t>
        </w:r>
      </w:ins>
      <w:ins w:id="570" w:author="大橙子" w:date="2021-02-17T22:44:56Z">
        <w:r>
          <w:rPr>
            <w:rFonts w:hint="eastAsia"/>
            <w:lang w:val="en-US" w:eastAsia="zh-CN"/>
          </w:rPr>
          <w:t>贴图</w:t>
        </w:r>
      </w:ins>
      <w:ins w:id="571" w:author="大橙子" w:date="2021-02-17T22:44:59Z">
        <w:r>
          <w:rPr>
            <w:rFonts w:hint="eastAsia"/>
            <w:lang w:val="en-US" w:eastAsia="zh-CN"/>
          </w:rPr>
          <w:t>资源</w:t>
        </w:r>
      </w:ins>
      <w:ins w:id="572" w:author="大橙子" w:date="2021-02-17T22:45:00Z">
        <w:r>
          <w:rPr>
            <w:rFonts w:hint="eastAsia"/>
            <w:lang w:val="en-US" w:eastAsia="zh-CN"/>
          </w:rPr>
          <w:t>进行</w:t>
        </w:r>
      </w:ins>
      <w:ins w:id="573" w:author="大橙子" w:date="2021-02-17T22:45:01Z">
        <w:r>
          <w:rPr>
            <w:rFonts w:hint="eastAsia"/>
            <w:lang w:val="en-US" w:eastAsia="zh-CN"/>
          </w:rPr>
          <w:t>了</w:t>
        </w:r>
      </w:ins>
      <w:ins w:id="574" w:author="大橙子" w:date="2021-02-17T22:44:28Z">
        <w:r>
          <w:rPr>
            <w:rFonts w:hint="eastAsia"/>
          </w:rPr>
          <w:t>分级传输</w:t>
        </w:r>
      </w:ins>
      <w:ins w:id="575" w:author="大橙子" w:date="2021-02-17T22:44:19Z">
        <w:r>
          <w:rPr>
            <w:rFonts w:hint="eastAsia"/>
          </w:rPr>
          <w:t>。对静态场景的烘焙贴图和动态人群的纹理贴图都进行了分级处理，先传输分辨率低的贴图，再</w:t>
        </w:r>
      </w:ins>
      <w:ins w:id="576" w:author="大橙子" w:date="2021-02-18T09:46:24Z">
        <w:r>
          <w:rPr>
            <w:rFonts w:hint="eastAsia"/>
            <w:lang w:val="en-US" w:eastAsia="zh-CN"/>
          </w:rPr>
          <w:t>逐渐</w:t>
        </w:r>
      </w:ins>
      <w:ins w:id="577" w:author="大橙子" w:date="2021-02-18T13:53:23Z">
        <w:r>
          <w:rPr>
            <w:rFonts w:hint="eastAsia"/>
            <w:lang w:val="en-US" w:eastAsia="zh-CN"/>
          </w:rPr>
          <w:t>提高</w:t>
        </w:r>
      </w:ins>
      <w:ins w:id="578" w:author="大橙子" w:date="2021-02-18T09:46:34Z">
        <w:r>
          <w:rPr>
            <w:rFonts w:hint="eastAsia"/>
            <w:lang w:val="en-US" w:eastAsia="zh-CN"/>
          </w:rPr>
          <w:t>贴图</w:t>
        </w:r>
      </w:ins>
      <w:ins w:id="579" w:author="大橙子" w:date="2021-02-18T09:46:36Z">
        <w:r>
          <w:rPr>
            <w:rFonts w:hint="eastAsia"/>
            <w:lang w:val="en-US" w:eastAsia="zh-CN"/>
          </w:rPr>
          <w:t>的</w:t>
        </w:r>
      </w:ins>
      <w:ins w:id="580" w:author="大橙子" w:date="2021-02-18T09:46:44Z">
        <w:r>
          <w:rPr>
            <w:rFonts w:hint="eastAsia"/>
            <w:lang w:val="en-US" w:eastAsia="zh-CN"/>
          </w:rPr>
          <w:t>分辨率</w:t>
        </w:r>
      </w:ins>
      <w:ins w:id="581" w:author="大橙子" w:date="2021-02-17T22:44:19Z">
        <w:r>
          <w:rPr>
            <w:rFonts w:hint="eastAsia"/>
          </w:rPr>
          <w:t>。</w:t>
        </w:r>
      </w:ins>
    </w:p>
    <w:p>
      <w:pPr>
        <w:ind w:firstLine="420"/>
      </w:pPr>
      <w:commentRangeStart w:id="16"/>
      <w:r>
        <w:rPr>
          <w:rFonts w:hint="eastAsia"/>
        </w:rPr>
        <w:t>通过上述处理，将原本有</w:t>
      </w:r>
      <w:ins w:id="582" w:author="大橙子" w:date="2021-02-18T21:52:37Z">
        <w:r>
          <w:rPr>
            <w:rFonts w:hint="eastAsia"/>
          </w:rPr>
          <w:t>782650</w:t>
        </w:r>
      </w:ins>
      <w:r>
        <w:rPr>
          <w:rFonts w:hint="eastAsia"/>
        </w:rPr>
        <w:t>个三角面片构成，数据量约为8</w:t>
      </w:r>
      <w:r>
        <w:t>0</w:t>
      </w:r>
      <w:r>
        <w:rPr>
          <w:rFonts w:hint="eastAsia"/>
        </w:rPr>
        <w:t>MB的模型文件。轻量化为仅有</w:t>
      </w:r>
      <w:ins w:id="583" w:author="大橙子" w:date="2021-02-18T21:53:07Z">
        <w:r>
          <w:rPr>
            <w:rFonts w:hint="eastAsia"/>
          </w:rPr>
          <w:t>49395</w:t>
        </w:r>
      </w:ins>
      <w:r>
        <w:rPr>
          <w:rFonts w:hint="eastAsia"/>
        </w:rPr>
        <w:t>三角面片，数据量仅有约1</w:t>
      </w:r>
      <w:r>
        <w:t>9</w:t>
      </w:r>
      <w:r>
        <w:rPr>
          <w:rFonts w:hint="eastAsia"/>
        </w:rPr>
        <w:t>MB的可传输模型数据包，轻量化非常效果明显。以场景中的座椅为例，原始场景中共有2</w:t>
      </w:r>
      <w:r>
        <w:t>252</w:t>
      </w:r>
      <w:r>
        <w:rPr>
          <w:rFonts w:hint="eastAsia"/>
        </w:rPr>
        <w:t>把座椅数据量约2</w:t>
      </w:r>
      <w:r>
        <w:t>8.5</w:t>
      </w:r>
      <w:r>
        <w:rPr>
          <w:rFonts w:hint="eastAsia"/>
        </w:rPr>
        <w:t>MB。通过上述处理，系统仅保留了一把座椅作为重用样本，因此传输数据仅有1</w:t>
      </w:r>
      <w:r>
        <w:t>0</w:t>
      </w:r>
      <w:r>
        <w:rPr>
          <w:rFonts w:hint="eastAsia"/>
        </w:rPr>
        <w:t>KB。</w:t>
      </w:r>
      <w:commentRangeEnd w:id="16"/>
      <w:r>
        <w:commentReference w:id="16"/>
      </w:r>
    </w:p>
    <w:p>
      <w:pPr>
        <w:spacing w:line="480" w:lineRule="auto"/>
      </w:pPr>
      <w:commentRangeStart w:id="17"/>
      <w:r>
        <w:rPr>
          <w:rFonts w:hint="eastAsia"/>
        </w:rPr>
        <w:t>4.2</w:t>
      </w:r>
      <w:r>
        <w:rPr>
          <w:rFonts w:hint="eastAsia"/>
          <w:b/>
          <w:bCs/>
        </w:rPr>
        <w:t>大规模参会人群的轻量化预处理</w:t>
      </w:r>
      <w:commentRangeEnd w:id="17"/>
      <w:r>
        <w:commentReference w:id="17"/>
      </w:r>
    </w:p>
    <w:p>
      <w:pPr>
        <w:ind w:firstLine="420" w:firstLineChars="200"/>
      </w:pPr>
      <w:r>
        <w:rPr>
          <w:rFonts w:hint="eastAsia"/>
        </w:rPr>
        <w:t xml:space="preserve"> 轻量化处理的核心是资源重用，我们使用该技术必须首先明白哪些资源是可重用的，并且尽可以提高资源的重用度。另外为了效果要保留丰富的多样性，参数化调整每个对象，另外可以通过对不同资源进行搭配组合来提高多样性。</w:t>
      </w:r>
    </w:p>
    <w:p>
      <w:pPr>
        <w:ind w:firstLine="420"/>
        <w:rPr>
          <w:ins w:id="584" w:author="大橙子" w:date="2021-02-17T22:32:49Z"/>
          <w:rFonts w:hint="eastAsia"/>
        </w:rPr>
      </w:pPr>
      <w:r>
        <w:rPr>
          <w:rFonts w:hint="eastAsia"/>
        </w:rPr>
        <w:t>1.</w:t>
      </w:r>
      <w:commentRangeStart w:id="18"/>
      <w:r>
        <w:rPr>
          <w:rFonts w:hint="eastAsia"/>
        </w:rPr>
        <w:t>模型资源的分级复用</w:t>
      </w:r>
      <w:commentRangeEnd w:id="18"/>
      <w:r>
        <w:commentReference w:id="18"/>
      </w:r>
      <w:r>
        <w:rPr>
          <w:rFonts w:hint="eastAsia"/>
        </w:rPr>
        <w:t>。大规模人群渲染需要存储的信息可以分为三级。第一级，所有对象都共用的数据，如模型的网格信息（网格点位置，UV等信息）；第二级，选择性使用的数据（如纹理贴图），这类数据每个对象只需要其中的一部分数据（如模型贴图有多套可供选择，但每个对象只使用其中的一套）；第</w:t>
      </w:r>
      <w:ins w:id="585" w:author="大橙子" w:date="2021-02-17T22:30:49Z">
        <w:r>
          <w:rPr>
            <w:rFonts w:hint="eastAsia"/>
            <w:lang w:val="en-US" w:eastAsia="zh-CN"/>
          </w:rPr>
          <w:t>三</w:t>
        </w:r>
      </w:ins>
      <w:r>
        <w:rPr>
          <w:rFonts w:hint="eastAsia"/>
        </w:rPr>
        <w:t>级，描述对象的参数信息（如，贴图类型，动画播放速度，高矮胖瘦，色调），这些信息每个对象都可以不同，所以每个对象的这些参数信息都要单独存放。</w:t>
      </w:r>
    </w:p>
    <w:p>
      <w:pPr>
        <w:jc w:val="center"/>
      </w:pPr>
      <w:ins w:id="586" w:author="大橙子" w:date="2021-02-18T18:12:07Z">
        <w:r>
          <w:rPr/>
          <w:drawing>
            <wp:inline distT="0" distB="0" distL="114300" distR="114300">
              <wp:extent cx="4573905" cy="2481580"/>
              <wp:effectExtent l="0" t="0" r="10795"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4573905" cy="2481580"/>
                      </a:xfrm>
                      <a:prstGeom prst="rect">
                        <a:avLst/>
                      </a:prstGeom>
                      <a:noFill/>
                      <a:ln>
                        <a:noFill/>
                      </a:ln>
                    </pic:spPr>
                  </pic:pic>
                </a:graphicData>
              </a:graphic>
            </wp:inline>
          </w:drawing>
        </w:r>
      </w:ins>
    </w:p>
    <w:p>
      <w:pPr>
        <w:pStyle w:val="2"/>
        <w:ind w:firstLine="400" w:firstLineChars="200"/>
        <w:jc w:val="center"/>
      </w:pPr>
      <w:commentRangeStart w:id="19"/>
      <w:r>
        <w:t xml:space="preserve">图 </w:t>
      </w:r>
      <w:ins w:id="588" w:author="大橙子" w:date="2021-02-18T09:42:33Z">
        <w:r>
          <w:rPr>
            <w:rFonts w:hint="eastAsia"/>
            <w:lang w:val="en-US" w:eastAsia="zh-CN"/>
          </w:rPr>
          <w:t>3</w:t>
        </w:r>
      </w:ins>
      <w:r>
        <w:rPr>
          <w:rFonts w:hint="eastAsia"/>
        </w:rPr>
        <w:t xml:space="preserve"> 大规模参会人群的轻量级行为建模</w:t>
      </w:r>
      <w:commentRangeEnd w:id="19"/>
      <w:r>
        <w:commentReference w:id="19"/>
      </w:r>
    </w:p>
    <w:p>
      <w:pPr>
        <w:ind w:firstLine="420"/>
      </w:pPr>
      <w:r>
        <w:rPr>
          <w:rFonts w:hint="eastAsia"/>
        </w:rPr>
        <w:t>2.增大临近人物对象间的差异性</w:t>
      </w:r>
    </w:p>
    <w:p>
      <w:pPr>
        <w:ind w:firstLine="420"/>
      </w:pPr>
      <w:r>
        <w:rPr>
          <w:rFonts w:hint="eastAsia"/>
        </w:rPr>
        <w:t>（1）需求</w:t>
      </w:r>
    </w:p>
    <w:p>
      <w:pPr>
        <w:ind w:firstLine="420"/>
      </w:pPr>
      <w:r>
        <w:rPr>
          <w:rFonts w:hint="eastAsia"/>
        </w:rPr>
        <w:t>为了使得人群渲染的多样性效果更加明显，我们希望使用相同头部贴图的模型距离越远越好。</w:t>
      </w:r>
    </w:p>
    <w:p>
      <w:pPr>
        <w:ind w:firstLine="420"/>
      </w:pPr>
      <w:r>
        <w:rPr>
          <w:rFonts w:hint="eastAsia"/>
        </w:rPr>
        <w:t>（2）问题分析</w:t>
      </w:r>
    </w:p>
    <w:p>
      <w:pPr>
        <w:ind w:firstLine="420"/>
      </w:pPr>
      <w:r>
        <w:rPr>
          <w:rFonts w:hint="eastAsia"/>
        </w:rPr>
        <w:t>可以将这一需求抽象为以下数学问题：</w:t>
      </w:r>
    </w:p>
    <w:p>
      <w:pPr>
        <w:ind w:firstLine="420"/>
      </w:pPr>
      <w:r>
        <w:rPr>
          <w:rFonts w:hint="eastAsia"/>
        </w:rPr>
        <w:t>人和椅子位置相同，椅子的摆放为规则的矩阵，可以用一个长宽固定的矩阵A记录信息。头部贴图共用48种，可以用0-47这48给整数表示矩阵A中每个元素。</w:t>
      </w:r>
    </w:p>
    <w:p>
      <w:pPr>
        <w:rPr>
          <w:ins w:id="589" w:author="大橙子" w:date="2021-02-17T22:38:08Z"/>
          <w:rFonts w:hint="eastAsia"/>
        </w:rPr>
      </w:pPr>
      <w:r>
        <w:rPr>
          <w:rFonts w:hint="eastAsia"/>
        </w:rPr>
        <w:t>我们定义一个叫</w:t>
      </w:r>
      <w:commentRangeStart w:id="20"/>
      <w:r>
        <w:rPr>
          <w:rFonts w:hint="eastAsia"/>
          <w:b/>
          <w:bCs/>
        </w:rPr>
        <w:t>分散度</w:t>
      </w:r>
      <w:commentRangeEnd w:id="20"/>
      <w:r>
        <w:commentReference w:id="20"/>
      </w:r>
      <w:r>
        <w:rPr>
          <w:rFonts w:hint="eastAsia"/>
        </w:rPr>
        <w:t>概念，用来描述相似对象的分散程度。分散度的值为相同类型相同的元素间距离的最小值。我们要求一个最佳的人群设置方式A，使得分散度最大。</w:t>
      </w:r>
    </w:p>
    <w:p>
      <w:pPr>
        <w:rPr>
          <w:del w:id="590" w:author="Gao, Yan" w:date="2021-02-16T19:14:00Z"/>
          <w:rFonts w:hint="eastAsia"/>
        </w:rPr>
      </w:pPr>
    </w:p>
    <w:p>
      <w:pPr>
        <w:rPr>
          <w:del w:id="591" w:author="Gao, Yan" w:date="2021-02-16T19:14:00Z"/>
        </w:rPr>
      </w:pPr>
      <w:del w:id="592" w:author="Gao, Yan" w:date="2021-02-16T19:14:00Z">
        <w:r>
          <w:rPr>
            <w:rFonts w:hint="eastAsia"/>
          </w:rPr>
          <w:delText>可以将这个问题表示为下面的公式形式，其中矩阵A为人群设置方式，f表示分散度，i和j表示矩阵的行号和列号：</w:delText>
        </w:r>
      </w:del>
    </w:p>
    <w:p>
      <w:pPr>
        <w:jc w:val="center"/>
        <w:rPr>
          <w:del w:id="593" w:author="Gao, Yan" w:date="2021-02-16T19:14:00Z"/>
        </w:rPr>
      </w:pPr>
      <w:del w:id="594" w:author="Gao, Yan" w:date="2021-02-16T19:14:00Z">
        <w:r>
          <w:rPr/>
          <w:drawing>
            <wp:inline distT="0" distB="0" distL="114300" distR="114300">
              <wp:extent cx="4334510" cy="1530350"/>
              <wp:effectExtent l="0" t="0" r="889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334510" cy="1530350"/>
                      </a:xfrm>
                      <a:prstGeom prst="rect">
                        <a:avLst/>
                      </a:prstGeom>
                      <a:noFill/>
                      <a:ln>
                        <a:noFill/>
                      </a:ln>
                    </pic:spPr>
                  </pic:pic>
                </a:graphicData>
              </a:graphic>
            </wp:inline>
          </w:drawing>
        </w:r>
      </w:del>
    </w:p>
    <w:p>
      <w:pPr>
        <w:ind w:firstLine="420"/>
        <w:rPr>
          <w:del w:id="596" w:author="Gao, Yan" w:date="2021-02-16T19:14:00Z"/>
        </w:rPr>
      </w:pPr>
      <w:del w:id="597" w:author="Gao, Yan" w:date="2021-02-16T19:14:00Z">
        <w:r>
          <w:rPr>
            <w:rFonts w:hint="eastAsia"/>
          </w:rPr>
          <w:delText>（3）解决问题</w:delText>
        </w:r>
      </w:del>
    </w:p>
    <w:p>
      <w:pPr>
        <w:rPr>
          <w:ins w:id="598" w:author="Gao, Yan" w:date="2021-02-16T18:54:00Z"/>
        </w:rPr>
      </w:pPr>
      <w:del w:id="599" w:author="Gao, Yan" w:date="2021-02-16T19:14:00Z">
        <w:commentRangeStart w:id="21"/>
        <w:commentRangeStart w:id="22"/>
        <w:r>
          <w:rPr/>
          <w:drawing>
            <wp:inline distT="0" distB="0" distL="114300" distR="114300">
              <wp:extent cx="5272405" cy="2753360"/>
              <wp:effectExtent l="0" t="0" r="1079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2405" cy="2753360"/>
                      </a:xfrm>
                      <a:prstGeom prst="rect">
                        <a:avLst/>
                      </a:prstGeom>
                      <a:noFill/>
                      <a:ln>
                        <a:noFill/>
                      </a:ln>
                    </pic:spPr>
                  </pic:pic>
                </a:graphicData>
              </a:graphic>
            </wp:inline>
          </w:drawing>
        </w:r>
        <w:commentRangeEnd w:id="21"/>
      </w:del>
      <w:del w:id="601" w:author="Gao, Yan" w:date="2021-02-16T19:14:00Z">
        <w:r>
          <w:rPr>
            <w:rStyle w:val="12"/>
          </w:rPr>
          <w:commentReference w:id="21"/>
        </w:r>
        <w:commentRangeEnd w:id="22"/>
      </w:del>
      <w:del w:id="602" w:author="Gao, Yan" w:date="2021-02-16T19:04:00Z">
        <w:r>
          <w:rPr/>
          <w:commentReference w:id="22"/>
        </w:r>
      </w:del>
    </w:p>
    <w:p>
      <w:pPr>
        <w:rPr>
          <w:ins w:id="603" w:author="Gao, Yan" w:date="2021-02-16T18:54:00Z"/>
        </w:rPr>
      </w:pPr>
      <w:ins w:id="604" w:author="Gao, Yan" w:date="2021-02-16T18:54:00Z">
        <w:r>
          <w:rPr>
            <w:rFonts w:hint="eastAsia"/>
          </w:rPr>
          <w:t>公式中的每个参数与变量都应该做说明。</w:t>
        </w:r>
      </w:ins>
    </w:p>
    <w:p>
      <w:ins w:id="605" w:author="Gao, Yan" w:date="2021-02-16T18:55:00Z">
        <w:r>
          <w:rPr>
            <w:rFonts w:hint="eastAsia"/>
          </w:rPr>
          <w:t>我们</w:t>
        </w:r>
      </w:ins>
      <w:ins w:id="606" w:author="Gao, Yan" w:date="2021-02-16T18:59:00Z">
        <w:r>
          <w:rPr>
            <w:rFonts w:hint="eastAsia"/>
          </w:rPr>
          <w:t>以平均散度作为我们的</w:t>
        </w:r>
      </w:ins>
      <w:ins w:id="607" w:author="Gao, Yan" w:date="2021-02-16T18:55:00Z">
        <w:r>
          <w:rPr>
            <w:rFonts w:hint="eastAsia"/>
          </w:rPr>
          <w:t>目标函数:</w:t>
        </w:r>
      </w:ins>
      <w:ins w:id="608" w:author="Gao, Yan" w:date="2021-02-16T18:59:00Z">
        <w:r>
          <w:rPr/>
          <w:t xml:space="preserve"> </w:t>
        </w:r>
      </w:ins>
      <m:oMath>
        <m:func>
          <m:funcPr>
            <m:ctrlPr>
              <w:rPr>
                <w:rFonts w:ascii="Cambria Math" w:hAnsi="Cambria Math"/>
              </w:rPr>
            </m:ctrlPr>
          </m:funcPr>
          <m:fName>
            <m:r>
              <w:rPr>
                <w:rFonts w:ascii="Cambria Math" w:hAnsi="Cambria Math"/>
              </w:rPr>
              <m:t>max</m:t>
            </m:r>
            <m:ctrlPr>
              <w:rPr>
                <w:rFonts w:ascii="Cambria Math" w:hAnsi="Cambria Math"/>
              </w:rPr>
            </m:ctrlPr>
          </m:fName>
          <m:e>
            <w:ins w:id="609" w:author="Gao, Yan" w:date="2021-02-16T19:03:00Z">
              <m:r>
                <w:rPr>
                  <w:rFonts w:ascii="Cambria Math" w:hAnsi="Cambria Math"/>
                </w:rPr>
                <m:t>f</m:t>
              </m:r>
            </w:ins>
            <w:ins w:id="610" w:author="Gao, Yan" w:date="2021-02-16T19:03:00Z">
              <m:r>
                <m:rPr>
                  <m:sty m:val="p"/>
                </m:rPr>
                <w:rPr>
                  <w:rFonts w:ascii="Cambria Math" w:hAnsi="Cambria Math"/>
                </w:rPr>
                <m:t xml:space="preserve">= </m:t>
              </m:r>
            </w:ins>
            <m:f>
              <m:fPr>
                <m:ctrlPr>
                  <w:ins w:id="611" w:author="Gao, Yan" w:date="2021-02-16T19:03:00Z">
                    <w:rPr>
                      <w:rFonts w:ascii="Cambria Math" w:hAnsi="Cambria Math"/>
                      <w:i/>
                    </w:rPr>
                  </w:ins>
                </m:ctrlPr>
              </m:fPr>
              <m:num>
                <w:ins w:id="612" w:author="Gao, Yan" w:date="2021-02-16T19:03:00Z">
                  <m:r>
                    <w:rPr>
                      <w:rFonts w:ascii="Cambria Math" w:hAnsi="Cambria Math"/>
                    </w:rPr>
                    <m:t>1</m:t>
                  </m:r>
                </w:ins>
                <m:ctrlPr>
                  <w:ins w:id="613" w:author="Gao, Yan" w:date="2021-02-16T19:03:00Z">
                    <w:rPr>
                      <w:rFonts w:ascii="Cambria Math" w:hAnsi="Cambria Math"/>
                      <w:i/>
                    </w:rPr>
                  </w:ins>
                </m:ctrlPr>
              </m:num>
              <m:den>
                <w:ins w:id="614" w:author="Gao, Yan" w:date="2021-02-16T19:03:00Z">
                  <m:r>
                    <w:rPr>
                      <w:rFonts w:ascii="Cambria Math" w:hAnsi="Cambria Math"/>
                    </w:rPr>
                    <m:t>m</m:t>
                  </m:r>
                </w:ins>
                <m:ctrlPr>
                  <w:ins w:id="615" w:author="Gao, Yan" w:date="2021-02-16T19:03:00Z">
                    <w:rPr>
                      <w:rFonts w:ascii="Cambria Math" w:hAnsi="Cambria Math"/>
                      <w:i/>
                    </w:rPr>
                  </w:ins>
                </m:ctrlPr>
              </m:den>
            </m:f>
            <m:nary>
              <m:naryPr>
                <m:chr m:val="∑"/>
                <m:limLoc m:val="subSup"/>
                <m:ctrlPr>
                  <w:ins w:id="616" w:author="Gao, Yan" w:date="2021-02-16T19:03:00Z">
                    <w:rPr>
                      <w:rFonts w:ascii="Cambria Math" w:hAnsi="Cambria Math"/>
                      <w:i/>
                    </w:rPr>
                  </w:ins>
                </m:ctrlPr>
              </m:naryPr>
              <m:sub>
                <w:ins w:id="617" w:author="Gao, Yan" w:date="2021-02-16T19:03:00Z">
                  <m:r>
                    <w:rPr>
                      <w:rFonts w:ascii="Cambria Math" w:hAnsi="Cambria Math"/>
                    </w:rPr>
                    <m:t>i=1</m:t>
                  </m:r>
                </w:ins>
                <m:ctrlPr>
                  <w:ins w:id="618" w:author="Gao, Yan" w:date="2021-02-16T19:03:00Z">
                    <w:rPr>
                      <w:rFonts w:ascii="Cambria Math" w:hAnsi="Cambria Math"/>
                      <w:i/>
                    </w:rPr>
                  </w:ins>
                </m:ctrlPr>
              </m:sub>
              <m:sup>
                <w:ins w:id="619" w:author="Gao, Yan" w:date="2021-02-16T19:03:00Z">
                  <m:r>
                    <w:rPr>
                      <w:rFonts w:ascii="Cambria Math" w:hAnsi="Cambria Math"/>
                    </w:rPr>
                    <m:t>m</m:t>
                  </m:r>
                </w:ins>
                <m:ctrlPr>
                  <w:ins w:id="620" w:author="Gao, Yan" w:date="2021-02-16T19:03:00Z">
                    <w:rPr>
                      <w:rFonts w:ascii="Cambria Math" w:hAnsi="Cambria Math"/>
                      <w:i/>
                    </w:rPr>
                  </w:ins>
                </m:ctrlPr>
              </m:sup>
              <m:e>
                <w:ins w:id="621" w:author="Gao, Yan" w:date="2021-02-16T19:03:00Z">
                  <m:r>
                    <w:rPr>
                      <w:rFonts w:ascii="Cambria Math" w:hAnsi="Cambria Math"/>
                    </w:rPr>
                    <m:t>D</m:t>
                  </m:r>
                </w:ins>
                <m:d>
                  <m:dPr>
                    <m:ctrlPr>
                      <w:ins w:id="622" w:author="Gao, Yan" w:date="2021-02-16T19:03:00Z">
                        <w:rPr>
                          <w:rFonts w:ascii="Cambria Math" w:hAnsi="Cambria Math"/>
                          <w:i/>
                        </w:rPr>
                      </w:ins>
                    </m:ctrlPr>
                  </m:dPr>
                  <m:e>
                    <w:ins w:id="623" w:author="Gao, Yan" w:date="2021-02-16T19:03:00Z">
                      <m:r>
                        <w:rPr>
                          <w:rFonts w:ascii="Cambria Math" w:hAnsi="Cambria Math"/>
                        </w:rPr>
                        <m:t>I</m:t>
                      </m:r>
                    </w:ins>
                    <m:d>
                      <m:dPr>
                        <m:ctrlPr>
                          <w:ins w:id="624" w:author="Gao, Yan" w:date="2021-02-16T19:03:00Z">
                            <w:rPr>
                              <w:rFonts w:ascii="Cambria Math" w:hAnsi="Cambria Math"/>
                              <w:i/>
                            </w:rPr>
                          </w:ins>
                        </m:ctrlPr>
                      </m:dPr>
                      <m:e>
                        <w:ins w:id="625" w:author="Gao, Yan" w:date="2021-02-16T19:03:00Z">
                          <m:r>
                            <w:rPr>
                              <w:rFonts w:ascii="Cambria Math" w:hAnsi="Cambria Math"/>
                            </w:rPr>
                            <m:t>i</m:t>
                          </m:r>
                        </w:ins>
                        <m:ctrlPr>
                          <w:ins w:id="626" w:author="Gao, Yan" w:date="2021-02-16T19:03:00Z">
                            <w:rPr>
                              <w:rFonts w:ascii="Cambria Math" w:hAnsi="Cambria Math"/>
                              <w:i/>
                            </w:rPr>
                          </w:ins>
                        </m:ctrlPr>
                      </m:e>
                    </m:d>
                    <w:ins w:id="627" w:author="Gao, Yan" w:date="2021-02-16T19:03:00Z">
                      <m:r>
                        <w:rPr>
                          <w:rFonts w:ascii="Cambria Math" w:hAnsi="Cambria Math"/>
                        </w:rPr>
                        <m:t>, I(S</m:t>
                      </m:r>
                    </w:ins>
                    <m:d>
                      <m:dPr>
                        <m:ctrlPr>
                          <w:ins w:id="628" w:author="Gao, Yan" w:date="2021-02-16T19:03:00Z">
                            <w:rPr>
                              <w:rFonts w:ascii="Cambria Math" w:hAnsi="Cambria Math"/>
                              <w:i/>
                            </w:rPr>
                          </w:ins>
                        </m:ctrlPr>
                      </m:dPr>
                      <m:e>
                        <w:ins w:id="629" w:author="Gao, Yan" w:date="2021-02-16T19:03:00Z">
                          <m:r>
                            <w:rPr>
                              <w:rFonts w:ascii="Cambria Math" w:hAnsi="Cambria Math"/>
                            </w:rPr>
                            <m:t>i</m:t>
                          </m:r>
                        </w:ins>
                        <m:ctrlPr>
                          <w:ins w:id="630" w:author="Gao, Yan" w:date="2021-02-16T19:03:00Z">
                            <w:rPr>
                              <w:rFonts w:ascii="Cambria Math" w:hAnsi="Cambria Math"/>
                              <w:i/>
                            </w:rPr>
                          </w:ins>
                        </m:ctrlPr>
                      </m:e>
                    </m:d>
                    <w:ins w:id="631" w:author="Gao, Yan" w:date="2021-02-16T19:03:00Z">
                      <m:r>
                        <w:rPr>
                          <w:rFonts w:ascii="Cambria Math" w:hAnsi="Cambria Math"/>
                        </w:rPr>
                        <m:t>)</m:t>
                      </m:r>
                    </w:ins>
                    <m:ctrlPr>
                      <w:ins w:id="632" w:author="Gao, Yan" w:date="2021-02-16T19:03:00Z">
                        <w:rPr>
                          <w:rFonts w:ascii="Cambria Math" w:hAnsi="Cambria Math"/>
                          <w:i/>
                        </w:rPr>
                      </w:ins>
                    </m:ctrlPr>
                  </m:e>
                </m:d>
                <m:ctrlPr>
                  <w:ins w:id="633" w:author="Gao, Yan" w:date="2021-02-16T19:03:00Z">
                    <w:rPr>
                      <w:rFonts w:ascii="Cambria Math" w:hAnsi="Cambria Math"/>
                      <w:i/>
                    </w:rPr>
                  </w:ins>
                </m:ctrlPr>
              </m:e>
            </m:nary>
            <m:ctrlPr>
              <w:rPr>
                <w:rFonts w:ascii="Cambria Math" w:hAnsi="Cambria Math"/>
              </w:rPr>
            </m:ctrlPr>
          </m:e>
        </m:func>
      </m:oMath>
      <w:ins w:id="634" w:author="Gao, Yan" w:date="2021-02-16T18:59:00Z">
        <w:r>
          <w:rPr>
            <w:rFonts w:hint="eastAsia"/>
          </w:rPr>
          <w:t>，</w:t>
        </w:r>
      </w:ins>
      <m:oMath>
        <w:ins w:id="635" w:author="Gao, Yan" w:date="2021-02-16T18:59:00Z">
          <m:r>
            <w:rPr>
              <w:rFonts w:ascii="Cambria Math" w:hAnsi="Cambria Math"/>
            </w:rPr>
            <m:t>m</m:t>
          </m:r>
        </w:ins>
      </m:oMath>
      <w:ins w:id="636" w:author="Gao, Yan" w:date="2021-02-16T18:59:00Z">
        <w:r>
          <w:rPr>
            <w:rFonts w:hint="eastAsia"/>
          </w:rPr>
          <w:t>为总体参会人数，</w:t>
        </w:r>
      </w:ins>
      <m:oMath>
        <w:ins w:id="637" w:author="Gao, Yan" w:date="2021-02-16T18:59:00Z">
          <m:r>
            <w:rPr>
              <w:rFonts w:ascii="Cambria Math" w:hAnsi="Cambria Math"/>
            </w:rPr>
            <m:t>D</m:t>
          </m:r>
        </w:ins>
      </m:oMath>
      <w:ins w:id="638" w:author="Gao, Yan" w:date="2021-02-16T18:59:00Z">
        <w:r>
          <w:rPr/>
          <w:t xml:space="preserve"> </w:t>
        </w:r>
      </w:ins>
      <w:ins w:id="639" w:author="Gao, Yan" w:date="2021-02-16T18:59:00Z">
        <w:r>
          <w:rPr>
            <w:rFonts w:hint="eastAsia"/>
          </w:rPr>
          <w:t>为欧式距离，</w:t>
        </w:r>
      </w:ins>
      <m:oMath>
        <w:ins w:id="640" w:author="Gao, Yan" w:date="2021-02-16T19:01:00Z">
          <m:r>
            <w:rPr>
              <w:rFonts w:ascii="Cambria Math" w:hAnsi="Cambria Math"/>
            </w:rPr>
            <m:t>I</m:t>
          </m:r>
        </w:ins>
        <w:ins w:id="641" w:author="Gao, Yan" w:date="2021-02-16T18:59:00Z">
          <m:r>
            <w:rPr>
              <w:rFonts w:ascii="Cambria Math" w:hAnsi="Cambria Math"/>
            </w:rPr>
            <m:t>(</m:t>
          </m:r>
        </w:ins>
        <w:ins w:id="642" w:author="Gao, Yan" w:date="2021-02-16T19:01:00Z">
          <m:r>
            <w:rPr>
              <w:rFonts w:ascii="Cambria Math" w:hAnsi="Cambria Math"/>
            </w:rPr>
            <m:t>i</m:t>
          </m:r>
        </w:ins>
        <w:ins w:id="643" w:author="Gao, Yan" w:date="2021-02-16T18:59:00Z">
          <m:r>
            <w:rPr>
              <w:rFonts w:ascii="Cambria Math" w:hAnsi="Cambria Math"/>
            </w:rPr>
            <m:t>)</m:t>
          </m:r>
        </w:ins>
      </m:oMath>
      <w:ins w:id="644" w:author="Gao, Yan" w:date="2021-02-16T18:59:00Z">
        <w:r>
          <w:rPr>
            <w:rFonts w:hint="eastAsia"/>
          </w:rPr>
          <w:t>为</w:t>
        </w:r>
      </w:ins>
      <w:ins w:id="645" w:author="Gao, Yan" w:date="2021-02-16T19:01:00Z">
        <w:r>
          <w:rPr>
            <w:rFonts w:hint="eastAsia"/>
          </w:rPr>
          <w:t>用户</w:t>
        </w:r>
      </w:ins>
      <w:ins w:id="646" w:author="Gao, Yan" w:date="2021-02-16T19:04:00Z">
        <w:r>
          <w:rPr>
            <w:rFonts w:hint="eastAsia"/>
          </w:rPr>
          <w:t xml:space="preserve"> </w:t>
        </w:r>
      </w:ins>
      <m:oMath>
        <w:ins w:id="647" w:author="Gao, Yan" w:date="2021-02-16T19:03:00Z">
          <m:r>
            <w:rPr>
              <w:rFonts w:ascii="Cambria Math" w:hAnsi="Cambria Math"/>
            </w:rPr>
            <m:t>i</m:t>
          </m:r>
        </w:ins>
      </m:oMath>
      <w:ins w:id="648" w:author="Gao, Yan" w:date="2021-02-16T19:04:00Z">
        <w:r>
          <w:rPr/>
          <w:t xml:space="preserve"> </w:t>
        </w:r>
      </w:ins>
      <w:ins w:id="649" w:author="Gao, Yan" w:date="2021-02-16T19:01:00Z">
        <w:r>
          <w:rPr>
            <w:rFonts w:hint="eastAsia"/>
          </w:rPr>
          <w:t>的行列坐标，</w:t>
        </w:r>
      </w:ins>
      <m:oMath>
        <w:ins w:id="650" w:author="Gao, Yan" w:date="2021-02-16T19:01:00Z">
          <m:r>
            <w:rPr>
              <w:rFonts w:ascii="Cambria Math" w:hAnsi="Cambria Math"/>
            </w:rPr>
            <m:t>S</m:t>
          </m:r>
        </w:ins>
        <m:d>
          <m:dPr>
            <m:ctrlPr>
              <w:ins w:id="651" w:author="Gao, Yan" w:date="2021-02-16T19:01:00Z">
                <w:rPr>
                  <w:rFonts w:ascii="Cambria Math" w:hAnsi="Cambria Math"/>
                  <w:i/>
                </w:rPr>
              </w:ins>
            </m:ctrlPr>
          </m:dPr>
          <m:e>
            <w:ins w:id="652" w:author="Gao, Yan" w:date="2021-02-16T19:01:00Z">
              <m:r>
                <w:rPr>
                  <w:rFonts w:ascii="Cambria Math" w:hAnsi="Cambria Math"/>
                </w:rPr>
                <m:t>i</m:t>
              </m:r>
            </w:ins>
            <m:ctrlPr>
              <w:ins w:id="653" w:author="Gao, Yan" w:date="2021-02-16T19:01:00Z">
                <w:rPr>
                  <w:rFonts w:ascii="Cambria Math" w:hAnsi="Cambria Math"/>
                  <w:i/>
                </w:rPr>
              </w:ins>
            </m:ctrlPr>
          </m:e>
        </m:d>
      </m:oMath>
      <w:ins w:id="654" w:author="Gao, Yan" w:date="2021-02-16T19:01:00Z">
        <w:r>
          <w:rPr/>
          <w:t xml:space="preserve"> </w:t>
        </w:r>
      </w:ins>
      <w:ins w:id="655" w:author="Gao, Yan" w:date="2021-02-16T19:01:00Z">
        <w:r>
          <w:rPr>
            <w:rFonts w:hint="eastAsia"/>
          </w:rPr>
          <w:t>为</w:t>
        </w:r>
      </w:ins>
      <w:ins w:id="656" w:author="Gao, Yan" w:date="2021-02-16T19:02:00Z">
        <w:r>
          <w:rPr>
            <w:rFonts w:hint="eastAsia"/>
          </w:rPr>
          <w:t>距离用户</w:t>
        </w:r>
      </w:ins>
      <w:ins w:id="657" w:author="Gao, Yan" w:date="2021-02-16T19:04:00Z">
        <w:r>
          <w:rPr>
            <w:rFonts w:hint="eastAsia"/>
          </w:rPr>
          <w:t xml:space="preserve"> </w:t>
        </w:r>
      </w:ins>
      <m:oMath>
        <w:ins w:id="658" w:author="Gao, Yan" w:date="2021-02-16T19:04:00Z">
          <m:r>
            <w:rPr>
              <w:rFonts w:ascii="Cambria Math" w:hAnsi="Cambria Math"/>
            </w:rPr>
            <m:t>i</m:t>
          </m:r>
        </w:ins>
      </m:oMath>
      <w:ins w:id="659" w:author="Gao, Yan" w:date="2021-02-16T19:04:00Z">
        <w:r>
          <w:rPr/>
          <w:t xml:space="preserve"> </w:t>
        </w:r>
      </w:ins>
      <w:ins w:id="660" w:author="Gao, Yan" w:date="2021-02-16T19:02:00Z">
        <w:r>
          <w:rPr>
            <w:rFonts w:hint="eastAsia"/>
          </w:rPr>
          <w:t>最近且</w:t>
        </w:r>
      </w:ins>
      <w:ins w:id="661" w:author="Gao, Yan" w:date="2021-02-16T19:01:00Z">
        <w:r>
          <w:rPr>
            <w:rFonts w:hint="eastAsia"/>
          </w:rPr>
          <w:t>使用相同类型元素</w:t>
        </w:r>
      </w:ins>
      <w:ins w:id="662" w:author="Gao, Yan" w:date="2021-02-16T19:02:00Z">
        <w:r>
          <w:rPr>
            <w:rFonts w:hint="eastAsia"/>
          </w:rPr>
          <w:t>用户的坐标。</w:t>
        </w:r>
      </w:ins>
    </w:p>
    <w:p>
      <w:pPr>
        <w:ind w:firstLine="420"/>
      </w:pPr>
      <w:r>
        <w:rPr>
          <w:rFonts w:hint="eastAsia"/>
        </w:rPr>
        <w:t>（4）优化效果</w:t>
      </w:r>
    </w:p>
    <w:p>
      <w:pPr>
        <w:ind w:firstLine="420"/>
        <w:rPr>
          <w:ins w:id="663" w:author="Gao, Yan" w:date="2021-02-16T19:05:00Z"/>
        </w:rPr>
      </w:pPr>
      <w:r>
        <w:rPr>
          <w:rFonts w:hint="eastAsia"/>
        </w:rPr>
        <w:t>我们进行了1000次不经过处理的测试，分散度f的值始终为1，既存在相邻的两个人物对象贴图相同。经过我们的处理后分散度约为</w:t>
      </w:r>
      <w:r>
        <w:t>5.83</w:t>
      </w:r>
      <w:r>
        <w:rPr>
          <w:rFonts w:hint="eastAsia"/>
        </w:rPr>
        <w:t>1，所以在我们的场景中任意使用相同贴图的人物对象之间的最小距离是</w:t>
      </w:r>
      <w:r>
        <w:t>5.83</w:t>
      </w:r>
      <w:r>
        <w:rPr>
          <w:rFonts w:hint="eastAsia"/>
        </w:rPr>
        <w:t>1，他们之间相隔4人以上。</w:t>
      </w:r>
    </w:p>
    <w:p>
      <w:pPr>
        <w:ind w:firstLine="420"/>
      </w:pPr>
      <w:ins w:id="664" w:author="Gao, Yan" w:date="2021-02-16T19:05:00Z">
        <w:r>
          <w:rPr>
            <w:rFonts w:hint="eastAsia"/>
          </w:rPr>
          <w:t xml:space="preserve">请说明采用哪种方法优化？ 贪心算法， 动态规划，或者其他？ </w:t>
        </w:r>
      </w:ins>
    </w:p>
    <w:p>
      <w:pPr>
        <w:rPr>
          <w:b/>
          <w:bCs/>
        </w:rPr>
      </w:pPr>
    </w:p>
    <w:p/>
    <w:p>
      <w:pPr>
        <w:numPr>
          <w:ilvl w:val="0"/>
          <w:numId w:val="5"/>
        </w:numPr>
        <w:rPr>
          <w:b/>
          <w:bCs/>
        </w:rPr>
      </w:pPr>
      <w:commentRangeStart w:id="23"/>
      <w:r>
        <w:rPr>
          <w:rFonts w:hint="eastAsia"/>
          <w:b/>
          <w:bCs/>
        </w:rPr>
        <w:t>关键技术之二：细粒度化渐进式传输调度</w:t>
      </w:r>
      <w:commentRangeEnd w:id="23"/>
      <w:r>
        <w:commentReference w:id="23"/>
      </w:r>
    </w:p>
    <w:p>
      <w:pPr>
        <w:widowControl/>
        <w:ind w:firstLine="420" w:firstLineChars="200"/>
        <w:jc w:val="left"/>
        <w:rPr>
          <w:rFonts w:hint="default" w:eastAsiaTheme="minorEastAsia"/>
          <w:lang w:val="en-US" w:eastAsia="zh-CN"/>
        </w:rPr>
      </w:pPr>
      <w:ins w:id="665" w:author="Gao, Yan" w:date="2021-02-16T19:05:00Z">
        <w:r>
          <w:rPr>
            <w:rFonts w:hint="eastAsia"/>
          </w:rPr>
          <w:t>该步骤的目的在于</w:t>
        </w:r>
      </w:ins>
      <w:r>
        <w:rPr>
          <w:rFonts w:hint="eastAsia"/>
        </w:rPr>
        <w:t>将场景中的数据细化拆分，</w:t>
      </w:r>
      <w:ins w:id="666" w:author="大橙子" w:date="2021-02-18T13:02:04Z">
        <w:r>
          <w:rPr>
            <w:rFonts w:hint="eastAsia"/>
            <w:lang w:val="en-US" w:eastAsia="zh-CN"/>
          </w:rPr>
          <w:t>提高</w:t>
        </w:r>
      </w:ins>
      <w:ins w:id="667" w:author="大橙子" w:date="2021-02-18T13:02:09Z">
        <w:r>
          <w:rPr>
            <w:rFonts w:hint="eastAsia"/>
            <w:lang w:val="en-US" w:eastAsia="zh-CN"/>
          </w:rPr>
          <w:t>调度的</w:t>
        </w:r>
      </w:ins>
      <w:ins w:id="668" w:author="大橙子" w:date="2021-02-18T13:02:11Z">
        <w:r>
          <w:rPr>
            <w:rFonts w:hint="eastAsia"/>
            <w:lang w:val="en-US" w:eastAsia="zh-CN"/>
          </w:rPr>
          <w:t>灵活</w:t>
        </w:r>
      </w:ins>
      <w:ins w:id="669" w:author="大橙子" w:date="2021-02-18T13:02:12Z">
        <w:r>
          <w:rPr>
            <w:rFonts w:hint="eastAsia"/>
            <w:lang w:val="en-US" w:eastAsia="zh-CN"/>
          </w:rPr>
          <w:t>性</w:t>
        </w:r>
      </w:ins>
      <w:ins w:id="670" w:author="大橙子" w:date="2021-02-18T13:02:13Z">
        <w:r>
          <w:rPr>
            <w:rFonts w:hint="eastAsia"/>
            <w:lang w:val="en-US" w:eastAsia="zh-CN"/>
          </w:rPr>
          <w:t>，</w:t>
        </w:r>
      </w:ins>
      <w:ins w:id="671" w:author="大橙子" w:date="2021-02-18T13:02:16Z">
        <w:r>
          <w:rPr>
            <w:rFonts w:hint="eastAsia"/>
            <w:lang w:val="en-US" w:eastAsia="zh-CN"/>
          </w:rPr>
          <w:t>并且</w:t>
        </w:r>
      </w:ins>
      <w:ins w:id="672" w:author="大橙子" w:date="2021-02-18T13:02:32Z">
        <w:r>
          <w:rPr>
            <w:rFonts w:hint="eastAsia"/>
            <w:lang w:val="en-US" w:eastAsia="zh-CN"/>
          </w:rPr>
          <w:t>减少</w:t>
        </w:r>
      </w:ins>
      <w:ins w:id="673" w:author="大橙子" w:date="2021-02-18T13:02:40Z">
        <w:r>
          <w:rPr>
            <w:rFonts w:hint="eastAsia"/>
            <w:lang w:val="en-US" w:eastAsia="zh-CN"/>
          </w:rPr>
          <w:t>不必要的</w:t>
        </w:r>
      </w:ins>
      <w:ins w:id="674" w:author="大橙子" w:date="2021-02-18T13:02:43Z">
        <w:r>
          <w:rPr>
            <w:rFonts w:hint="eastAsia"/>
            <w:lang w:val="en-US" w:eastAsia="zh-CN"/>
          </w:rPr>
          <w:t>信息</w:t>
        </w:r>
      </w:ins>
      <w:ins w:id="675" w:author="大橙子" w:date="2021-02-18T13:02:47Z">
        <w:r>
          <w:rPr>
            <w:rFonts w:hint="eastAsia"/>
            <w:lang w:val="en-US" w:eastAsia="zh-CN"/>
          </w:rPr>
          <w:t>传输</w:t>
        </w:r>
      </w:ins>
      <w:ins w:id="676" w:author="大橙子" w:date="2021-02-18T13:02:48Z">
        <w:r>
          <w:rPr>
            <w:rFonts w:hint="eastAsia"/>
            <w:lang w:val="en-US" w:eastAsia="zh-CN"/>
          </w:rPr>
          <w:t>，</w:t>
        </w:r>
      </w:ins>
      <w:ins w:id="677" w:author="大橙子" w:date="2021-02-18T13:01:11Z">
        <w:r>
          <w:rPr>
            <w:rFonts w:hint="eastAsia"/>
            <w:lang w:val="en-US" w:eastAsia="zh-CN"/>
          </w:rPr>
          <w:t>重用的</w:t>
        </w:r>
      </w:ins>
      <w:r>
        <w:rPr>
          <w:rFonts w:hint="eastAsia"/>
        </w:rPr>
        <w:t>部件只传输一次。</w:t>
      </w:r>
      <w:ins w:id="678" w:author="大橙子" w:date="2021-02-18T12:17:37Z">
        <w:r>
          <w:rPr>
            <w:rFonts w:hint="eastAsia" w:asciiTheme="minorHAnsi" w:hAnsiTheme="minorHAnsi" w:eastAsiaTheme="minorEastAsia" w:cstheme="minorBidi"/>
            <w:kern w:val="2"/>
            <w:sz w:val="21"/>
            <w:szCs w:val="24"/>
            <w:lang w:val="en-US" w:eastAsia="zh-CN" w:bidi="ar"/>
          </w:rPr>
          <w:t>粒度指的是所有位于可视区域的构件单元集合</w:t>
        </w:r>
      </w:ins>
      <w:ins w:id="679" w:author="大橙子" w:date="2021-02-18T12:17:58Z">
        <w:r>
          <w:rPr>
            <w:rFonts w:hint="eastAsia" w:cstheme="minorBidi"/>
            <w:kern w:val="2"/>
            <w:sz w:val="21"/>
            <w:szCs w:val="24"/>
            <w:lang w:val="en-US" w:eastAsia="zh-CN" w:bidi="ar"/>
          </w:rPr>
          <w:t>，</w:t>
        </w:r>
      </w:ins>
      <w:ins w:id="680" w:author="大橙子" w:date="2021-02-18T12:18:14Z">
        <w:r>
          <w:rPr>
            <w:rFonts w:hint="eastAsia" w:cstheme="minorBidi"/>
            <w:kern w:val="2"/>
            <w:sz w:val="21"/>
            <w:szCs w:val="24"/>
            <w:lang w:val="en-US" w:eastAsia="zh-CN" w:bidi="ar"/>
          </w:rPr>
          <w:t>而</w:t>
        </w:r>
      </w:ins>
      <w:ins w:id="681" w:author="大橙子" w:date="2021-02-18T12:18:19Z">
        <w:r>
          <w:rPr>
            <w:rFonts w:hint="eastAsia" w:cstheme="minorBidi"/>
            <w:kern w:val="2"/>
            <w:sz w:val="21"/>
            <w:szCs w:val="24"/>
            <w:lang w:val="en-US" w:eastAsia="zh-CN" w:bidi="ar"/>
          </w:rPr>
          <w:t>细粒度</w:t>
        </w:r>
      </w:ins>
      <w:ins w:id="682" w:author="大橙子" w:date="2021-02-18T12:18:20Z">
        <w:r>
          <w:rPr>
            <w:rFonts w:hint="eastAsia" w:cstheme="minorBidi"/>
            <w:kern w:val="2"/>
            <w:sz w:val="21"/>
            <w:szCs w:val="24"/>
            <w:lang w:val="en-US" w:eastAsia="zh-CN" w:bidi="ar"/>
          </w:rPr>
          <w:t>化</w:t>
        </w:r>
      </w:ins>
      <w:ins w:id="683" w:author="大橙子" w:date="2021-02-18T12:18:24Z">
        <w:r>
          <w:rPr>
            <w:rFonts w:hint="eastAsia" w:cstheme="minorBidi"/>
            <w:kern w:val="2"/>
            <w:sz w:val="21"/>
            <w:szCs w:val="24"/>
            <w:lang w:val="en-US" w:eastAsia="zh-CN" w:bidi="ar"/>
          </w:rPr>
          <w:t>处理</w:t>
        </w:r>
      </w:ins>
      <w:ins w:id="684" w:author="大橙子" w:date="2021-02-18T12:18:28Z">
        <w:r>
          <w:rPr>
            <w:rFonts w:hint="eastAsia" w:cstheme="minorBidi"/>
            <w:kern w:val="2"/>
            <w:sz w:val="21"/>
            <w:szCs w:val="24"/>
            <w:lang w:val="en-US" w:eastAsia="zh-CN" w:bidi="ar"/>
          </w:rPr>
          <w:t>指的</w:t>
        </w:r>
      </w:ins>
      <w:ins w:id="685" w:author="大橙子" w:date="2021-02-18T12:18:29Z">
        <w:r>
          <w:rPr>
            <w:rFonts w:hint="eastAsia" w:cstheme="minorBidi"/>
            <w:kern w:val="2"/>
            <w:sz w:val="21"/>
            <w:szCs w:val="24"/>
            <w:lang w:val="en-US" w:eastAsia="zh-CN" w:bidi="ar"/>
          </w:rPr>
          <w:t>是</w:t>
        </w:r>
      </w:ins>
      <w:ins w:id="686" w:author="大橙子" w:date="2021-02-18T12:18:34Z">
        <w:r>
          <w:rPr>
            <w:rFonts w:hint="eastAsia" w:cstheme="minorBidi"/>
            <w:kern w:val="2"/>
            <w:sz w:val="21"/>
            <w:szCs w:val="24"/>
            <w:lang w:val="en-US" w:eastAsia="zh-CN" w:bidi="ar"/>
          </w:rPr>
          <w:t>对</w:t>
        </w:r>
      </w:ins>
      <w:ins w:id="687" w:author="大橙子" w:date="2021-02-18T12:18:39Z">
        <w:r>
          <w:rPr>
            <w:rFonts w:hint="eastAsia" w:cstheme="minorBidi"/>
            <w:kern w:val="2"/>
            <w:sz w:val="21"/>
            <w:szCs w:val="24"/>
            <w:lang w:val="en-US" w:eastAsia="zh-CN" w:bidi="ar"/>
          </w:rPr>
          <w:t>构件</w:t>
        </w:r>
      </w:ins>
      <w:ins w:id="688" w:author="大橙子" w:date="2021-02-18T12:18:41Z">
        <w:r>
          <w:rPr>
            <w:rFonts w:hint="eastAsia" w:cstheme="minorBidi"/>
            <w:kern w:val="2"/>
            <w:sz w:val="21"/>
            <w:szCs w:val="24"/>
            <w:lang w:val="en-US" w:eastAsia="zh-CN" w:bidi="ar"/>
          </w:rPr>
          <w:t>单元</w:t>
        </w:r>
      </w:ins>
      <w:ins w:id="689" w:author="大橙子" w:date="2021-02-18T12:18:42Z">
        <w:r>
          <w:rPr>
            <w:rFonts w:hint="eastAsia" w:cstheme="minorBidi"/>
            <w:kern w:val="2"/>
            <w:sz w:val="21"/>
            <w:szCs w:val="24"/>
            <w:lang w:val="en-US" w:eastAsia="zh-CN" w:bidi="ar"/>
          </w:rPr>
          <w:t>进行</w:t>
        </w:r>
      </w:ins>
      <w:ins w:id="690" w:author="大橙子" w:date="2021-02-18T12:18:44Z">
        <w:r>
          <w:rPr>
            <w:rFonts w:hint="eastAsia" w:cstheme="minorBidi"/>
            <w:kern w:val="2"/>
            <w:sz w:val="21"/>
            <w:szCs w:val="24"/>
            <w:lang w:val="en-US" w:eastAsia="zh-CN" w:bidi="ar"/>
          </w:rPr>
          <w:t>细化</w:t>
        </w:r>
      </w:ins>
      <w:ins w:id="691" w:author="大橙子" w:date="2021-02-18T12:18:48Z">
        <w:r>
          <w:rPr>
            <w:rFonts w:hint="eastAsia" w:cstheme="minorBidi"/>
            <w:kern w:val="2"/>
            <w:sz w:val="21"/>
            <w:szCs w:val="24"/>
            <w:lang w:val="en-US" w:eastAsia="zh-CN" w:bidi="ar"/>
          </w:rPr>
          <w:t>差分</w:t>
        </w:r>
      </w:ins>
      <w:ins w:id="692" w:author="大橙子" w:date="2021-02-18T12:18:49Z">
        <w:r>
          <w:rPr>
            <w:rFonts w:hint="eastAsia" w:cstheme="minorBidi"/>
            <w:kern w:val="2"/>
            <w:sz w:val="21"/>
            <w:szCs w:val="24"/>
            <w:lang w:val="en-US" w:eastAsia="zh-CN" w:bidi="ar"/>
          </w:rPr>
          <w:t>，</w:t>
        </w:r>
      </w:ins>
      <w:ins w:id="693" w:author="大橙子" w:date="2021-02-18T12:18:58Z">
        <w:r>
          <w:rPr>
            <w:rFonts w:hint="eastAsia" w:cstheme="minorBidi"/>
            <w:kern w:val="2"/>
            <w:sz w:val="21"/>
            <w:szCs w:val="24"/>
            <w:lang w:val="en-US" w:eastAsia="zh-CN" w:bidi="ar"/>
          </w:rPr>
          <w:t>从而</w:t>
        </w:r>
      </w:ins>
      <w:ins w:id="694" w:author="大橙子" w:date="2021-02-18T12:18:51Z">
        <w:r>
          <w:rPr>
            <w:rFonts w:hint="eastAsia" w:cstheme="minorBidi"/>
            <w:kern w:val="2"/>
            <w:sz w:val="21"/>
            <w:szCs w:val="24"/>
            <w:lang w:val="en-US" w:eastAsia="zh-CN" w:bidi="ar"/>
          </w:rPr>
          <w:t>使得</w:t>
        </w:r>
      </w:ins>
      <w:ins w:id="695" w:author="大橙子" w:date="2021-02-18T12:19:10Z">
        <w:r>
          <w:rPr>
            <w:rFonts w:hint="eastAsia" w:cstheme="minorBidi"/>
            <w:kern w:val="2"/>
            <w:sz w:val="21"/>
            <w:szCs w:val="24"/>
            <w:lang w:val="en-US" w:eastAsia="zh-CN" w:bidi="ar"/>
          </w:rPr>
          <w:t>我们</w:t>
        </w:r>
      </w:ins>
      <w:ins w:id="696" w:author="大橙子" w:date="2021-02-18T12:19:11Z">
        <w:r>
          <w:rPr>
            <w:rFonts w:hint="eastAsia" w:cstheme="minorBidi"/>
            <w:kern w:val="2"/>
            <w:sz w:val="21"/>
            <w:szCs w:val="24"/>
            <w:lang w:val="en-US" w:eastAsia="zh-CN" w:bidi="ar"/>
          </w:rPr>
          <w:t>可以</w:t>
        </w:r>
      </w:ins>
      <w:ins w:id="697" w:author="大橙子" w:date="2021-02-18T12:19:17Z">
        <w:r>
          <w:rPr>
            <w:rFonts w:hint="eastAsia" w:cstheme="minorBidi"/>
            <w:kern w:val="2"/>
            <w:sz w:val="21"/>
            <w:szCs w:val="24"/>
            <w:lang w:val="en-US" w:eastAsia="zh-CN" w:bidi="ar"/>
          </w:rPr>
          <w:t>进行</w:t>
        </w:r>
      </w:ins>
      <w:ins w:id="698" w:author="大橙子" w:date="2021-02-18T12:19:19Z">
        <w:r>
          <w:rPr>
            <w:rFonts w:hint="eastAsia" w:cstheme="minorBidi"/>
            <w:kern w:val="2"/>
            <w:sz w:val="21"/>
            <w:szCs w:val="24"/>
            <w:lang w:val="en-US" w:eastAsia="zh-CN" w:bidi="ar"/>
          </w:rPr>
          <w:t>更加</w:t>
        </w:r>
      </w:ins>
      <w:ins w:id="699" w:author="大橙子" w:date="2021-02-18T12:19:22Z">
        <w:r>
          <w:rPr>
            <w:rFonts w:hint="eastAsia" w:cstheme="minorBidi"/>
            <w:kern w:val="2"/>
            <w:sz w:val="21"/>
            <w:szCs w:val="24"/>
            <w:lang w:val="en-US" w:eastAsia="zh-CN" w:bidi="ar"/>
          </w:rPr>
          <w:t>灵活的</w:t>
        </w:r>
      </w:ins>
      <w:ins w:id="700" w:author="大橙子" w:date="2021-02-18T12:19:31Z">
        <w:r>
          <w:rPr>
            <w:rFonts w:hint="eastAsia" w:cstheme="minorBidi"/>
            <w:kern w:val="2"/>
            <w:sz w:val="21"/>
            <w:szCs w:val="24"/>
            <w:lang w:val="en-US" w:eastAsia="zh-CN" w:bidi="ar"/>
          </w:rPr>
          <w:t>资源</w:t>
        </w:r>
      </w:ins>
      <w:ins w:id="701" w:author="大橙子" w:date="2021-02-18T12:19:24Z">
        <w:r>
          <w:rPr>
            <w:rFonts w:hint="eastAsia" w:cstheme="minorBidi"/>
            <w:kern w:val="2"/>
            <w:sz w:val="21"/>
            <w:szCs w:val="24"/>
            <w:lang w:val="en-US" w:eastAsia="zh-CN" w:bidi="ar"/>
          </w:rPr>
          <w:t>调度</w:t>
        </w:r>
      </w:ins>
      <w:ins w:id="702" w:author="大橙子" w:date="2021-02-18T12:17:37Z">
        <w:r>
          <w:rPr>
            <w:rFonts w:hint="eastAsia" w:asciiTheme="minorHAnsi" w:hAnsiTheme="minorHAnsi" w:eastAsiaTheme="minorEastAsia" w:cstheme="minorBidi"/>
            <w:kern w:val="2"/>
            <w:sz w:val="21"/>
            <w:szCs w:val="24"/>
            <w:lang w:val="en-US" w:eastAsia="zh-CN" w:bidi="ar"/>
          </w:rPr>
          <w:t>。</w:t>
        </w:r>
      </w:ins>
      <w:ins w:id="703" w:author="大橙子" w:date="2021-02-18T12:12:57Z">
        <w:r>
          <w:rPr>
            <w:rFonts w:hint="eastAsia"/>
            <w:lang w:val="en-US" w:eastAsia="zh-CN"/>
          </w:rPr>
          <w:t>传输</w:t>
        </w:r>
      </w:ins>
      <w:ins w:id="704" w:author="大橙子" w:date="2021-02-18T12:13:03Z">
        <w:r>
          <w:rPr>
            <w:rFonts w:hint="eastAsia"/>
            <w:lang w:val="en-US" w:eastAsia="zh-CN"/>
          </w:rPr>
          <w:t>调度的</w:t>
        </w:r>
      </w:ins>
      <w:ins w:id="705" w:author="大橙子" w:date="2021-02-18T12:13:10Z">
        <w:r>
          <w:rPr>
            <w:rFonts w:hint="eastAsia"/>
            <w:lang w:val="en-US" w:eastAsia="zh-CN"/>
          </w:rPr>
          <w:t>核心</w:t>
        </w:r>
      </w:ins>
      <w:ins w:id="706" w:author="大橙子" w:date="2021-02-18T12:13:18Z">
        <w:r>
          <w:rPr>
            <w:rFonts w:hint="eastAsia"/>
            <w:lang w:val="en-US" w:eastAsia="zh-CN"/>
          </w:rPr>
          <w:t>目标</w:t>
        </w:r>
      </w:ins>
      <w:ins w:id="707" w:author="大橙子" w:date="2021-02-18T12:13:19Z">
        <w:r>
          <w:rPr>
            <w:rFonts w:hint="eastAsia"/>
            <w:lang w:val="en-US" w:eastAsia="zh-CN"/>
          </w:rPr>
          <w:t>是</w:t>
        </w:r>
      </w:ins>
      <w:ins w:id="708" w:author="大橙子" w:date="2021-02-18T12:13:50Z">
        <w:r>
          <w:rPr>
            <w:rFonts w:hint="eastAsia"/>
            <w:lang w:val="en-US" w:eastAsia="zh-CN"/>
          </w:rPr>
          <w:t>提高</w:t>
        </w:r>
      </w:ins>
      <w:ins w:id="709" w:author="大橙子" w:date="2021-02-18T12:13:54Z">
        <w:r>
          <w:rPr>
            <w:rFonts w:hint="eastAsia"/>
            <w:lang w:val="en-US" w:eastAsia="zh-CN"/>
          </w:rPr>
          <w:t>初始</w:t>
        </w:r>
      </w:ins>
      <w:ins w:id="710" w:author="大橙子" w:date="2021-02-18T12:14:00Z">
        <w:r>
          <w:rPr>
            <w:rFonts w:hint="eastAsia"/>
            <w:lang w:val="en-US" w:eastAsia="zh-CN"/>
          </w:rPr>
          <w:t>加载</w:t>
        </w:r>
      </w:ins>
      <w:ins w:id="711" w:author="大橙子" w:date="2021-02-18T12:14:01Z">
        <w:r>
          <w:rPr>
            <w:rFonts w:hint="eastAsia"/>
            <w:lang w:val="en-US" w:eastAsia="zh-CN"/>
          </w:rPr>
          <w:t>速度</w:t>
        </w:r>
      </w:ins>
      <w:ins w:id="712" w:author="大橙子" w:date="2021-02-18T12:14:02Z">
        <w:r>
          <w:rPr>
            <w:rFonts w:hint="eastAsia"/>
            <w:lang w:val="en-US" w:eastAsia="zh-CN"/>
          </w:rPr>
          <w:t>，</w:t>
        </w:r>
      </w:ins>
      <w:ins w:id="713" w:author="大橙子" w:date="2021-02-18T12:14:08Z">
        <w:r>
          <w:rPr>
            <w:rFonts w:hint="eastAsia"/>
            <w:lang w:val="en-US" w:eastAsia="zh-CN"/>
          </w:rPr>
          <w:t>主要</w:t>
        </w:r>
      </w:ins>
      <w:ins w:id="714" w:author="大橙子" w:date="2021-02-18T12:14:15Z">
        <w:r>
          <w:rPr>
            <w:rFonts w:hint="eastAsia"/>
            <w:lang w:val="en-US" w:eastAsia="zh-CN"/>
          </w:rPr>
          <w:t>思想</w:t>
        </w:r>
      </w:ins>
      <w:ins w:id="715" w:author="大橙子" w:date="2021-02-18T12:14:17Z">
        <w:r>
          <w:rPr>
            <w:rFonts w:hint="eastAsia"/>
            <w:lang w:val="en-US" w:eastAsia="zh-CN"/>
          </w:rPr>
          <w:t>是</w:t>
        </w:r>
      </w:ins>
      <w:ins w:id="716" w:author="大橙子" w:date="2021-02-18T12:13:30Z">
        <w:r>
          <w:rPr>
            <w:rFonts w:hint="eastAsia"/>
            <w:lang w:val="en-US" w:eastAsia="zh-CN"/>
          </w:rPr>
          <w:t>优先</w:t>
        </w:r>
      </w:ins>
      <w:ins w:id="717" w:author="大橙子" w:date="2021-02-18T12:13:22Z">
        <w:r>
          <w:rPr>
            <w:rFonts w:hint="eastAsia"/>
            <w:lang w:val="en-US" w:eastAsia="zh-CN"/>
          </w:rPr>
          <w:t>传输</w:t>
        </w:r>
      </w:ins>
      <w:ins w:id="718" w:author="大橙子" w:date="2021-02-18T12:13:38Z">
        <w:r>
          <w:rPr>
            <w:rFonts w:hint="eastAsia"/>
            <w:lang w:val="en-US" w:eastAsia="zh-CN"/>
          </w:rPr>
          <w:t>重要</w:t>
        </w:r>
      </w:ins>
      <w:ins w:id="719" w:author="大橙子" w:date="2021-02-18T12:13:41Z">
        <w:r>
          <w:rPr>
            <w:rFonts w:hint="eastAsia"/>
            <w:lang w:val="en-US" w:eastAsia="zh-CN"/>
          </w:rPr>
          <w:t>的</w:t>
        </w:r>
      </w:ins>
      <w:ins w:id="720" w:author="大橙子" w:date="2021-02-18T12:13:43Z">
        <w:r>
          <w:rPr>
            <w:rFonts w:hint="eastAsia"/>
            <w:lang w:val="en-US" w:eastAsia="zh-CN"/>
          </w:rPr>
          <w:t>信息</w:t>
        </w:r>
      </w:ins>
      <w:ins w:id="721" w:author="大橙子" w:date="2021-02-18T12:14:22Z">
        <w:r>
          <w:rPr>
            <w:rFonts w:hint="eastAsia"/>
            <w:lang w:val="en-US" w:eastAsia="zh-CN"/>
          </w:rPr>
          <w:t>，</w:t>
        </w:r>
      </w:ins>
      <w:ins w:id="722" w:author="大橙子" w:date="2021-02-18T12:14:32Z">
        <w:r>
          <w:rPr>
            <w:rFonts w:hint="eastAsia"/>
            <w:lang w:val="en-US" w:eastAsia="zh-CN"/>
          </w:rPr>
          <w:t>为了</w:t>
        </w:r>
      </w:ins>
      <w:ins w:id="723" w:author="大橙子" w:date="2021-02-18T12:14:33Z">
        <w:r>
          <w:rPr>
            <w:rFonts w:hint="eastAsia"/>
            <w:lang w:val="en-US" w:eastAsia="zh-CN"/>
          </w:rPr>
          <w:t>实现</w:t>
        </w:r>
      </w:ins>
      <w:ins w:id="724" w:author="大橙子" w:date="2021-02-18T12:14:44Z">
        <w:r>
          <w:rPr>
            <w:rFonts w:hint="eastAsia"/>
            <w:lang w:val="en-US" w:eastAsia="zh-CN"/>
          </w:rPr>
          <w:t>这些</w:t>
        </w:r>
      </w:ins>
      <w:ins w:id="725" w:author="大橙子" w:date="2021-02-18T12:14:46Z">
        <w:r>
          <w:rPr>
            <w:rFonts w:hint="eastAsia"/>
            <w:lang w:val="en-US" w:eastAsia="zh-CN"/>
          </w:rPr>
          <w:t>功能</w:t>
        </w:r>
      </w:ins>
      <w:ins w:id="726" w:author="大橙子" w:date="2021-02-18T12:14:47Z">
        <w:r>
          <w:rPr>
            <w:rFonts w:hint="eastAsia"/>
            <w:lang w:val="en-US" w:eastAsia="zh-CN"/>
          </w:rPr>
          <w:t>，</w:t>
        </w:r>
      </w:ins>
      <w:ins w:id="727" w:author="大橙子" w:date="2021-02-18T12:14:52Z">
        <w:r>
          <w:rPr>
            <w:rFonts w:hint="eastAsia"/>
            <w:lang w:val="en-US" w:eastAsia="zh-CN"/>
          </w:rPr>
          <w:t>我们</w:t>
        </w:r>
      </w:ins>
      <w:ins w:id="728" w:author="大橙子" w:date="2021-02-18T12:14:53Z">
        <w:r>
          <w:rPr>
            <w:rFonts w:hint="eastAsia"/>
            <w:lang w:val="en-US" w:eastAsia="zh-CN"/>
          </w:rPr>
          <w:t>需要</w:t>
        </w:r>
      </w:ins>
      <w:ins w:id="729" w:author="大橙子" w:date="2021-02-18T12:15:00Z">
        <w:r>
          <w:rPr>
            <w:rFonts w:hint="eastAsia"/>
            <w:lang w:val="en-US" w:eastAsia="zh-CN"/>
          </w:rPr>
          <w:t>首先</w:t>
        </w:r>
      </w:ins>
      <w:ins w:id="730" w:author="大橙子" w:date="2021-02-18T12:15:01Z">
        <w:r>
          <w:rPr>
            <w:rFonts w:hint="eastAsia"/>
            <w:lang w:val="en-US" w:eastAsia="zh-CN"/>
          </w:rPr>
          <w:t>进行</w:t>
        </w:r>
      </w:ins>
      <w:ins w:id="731" w:author="大橙子" w:date="2021-02-18T12:15:10Z">
        <w:r>
          <w:rPr>
            <w:rFonts w:hint="eastAsia"/>
            <w:lang w:val="en-US" w:eastAsia="zh-CN"/>
          </w:rPr>
          <w:t>细粒度</w:t>
        </w:r>
      </w:ins>
      <w:ins w:id="732" w:author="大橙子" w:date="2021-02-18T12:15:11Z">
        <w:r>
          <w:rPr>
            <w:rFonts w:hint="eastAsia"/>
            <w:lang w:val="en-US" w:eastAsia="zh-CN"/>
          </w:rPr>
          <w:t>化的</w:t>
        </w:r>
      </w:ins>
      <w:ins w:id="733" w:author="大橙子" w:date="2021-02-18T12:15:15Z">
        <w:r>
          <w:rPr>
            <w:rFonts w:hint="eastAsia"/>
            <w:lang w:val="en-US" w:eastAsia="zh-CN"/>
          </w:rPr>
          <w:t>处理</w:t>
        </w:r>
      </w:ins>
      <w:ins w:id="734" w:author="大橙子" w:date="2021-02-18T12:15:16Z">
        <w:r>
          <w:rPr>
            <w:rFonts w:hint="eastAsia"/>
            <w:lang w:val="en-US" w:eastAsia="zh-CN"/>
          </w:rPr>
          <w:t>，</w:t>
        </w:r>
      </w:ins>
      <w:ins w:id="735" w:author="大橙子" w:date="2021-02-18T12:19:59Z">
        <w:r>
          <w:rPr>
            <w:rFonts w:hint="eastAsia"/>
            <w:lang w:val="en-US" w:eastAsia="zh-CN"/>
          </w:rPr>
          <w:t>以</w:t>
        </w:r>
      </w:ins>
      <w:ins w:id="736" w:author="大橙子" w:date="2021-02-18T12:20:08Z">
        <w:r>
          <w:rPr>
            <w:rFonts w:hint="eastAsia"/>
            <w:lang w:val="en-US" w:eastAsia="zh-CN"/>
          </w:rPr>
          <w:t>提高</w:t>
        </w:r>
      </w:ins>
      <w:ins w:id="737" w:author="大橙子" w:date="2021-02-18T12:20:11Z">
        <w:r>
          <w:rPr>
            <w:rFonts w:hint="eastAsia"/>
            <w:lang w:val="en-US" w:eastAsia="zh-CN"/>
          </w:rPr>
          <w:t>资源</w:t>
        </w:r>
      </w:ins>
      <w:ins w:id="738" w:author="大橙子" w:date="2021-02-18T12:20:13Z">
        <w:r>
          <w:rPr>
            <w:rFonts w:hint="eastAsia"/>
            <w:lang w:val="en-US" w:eastAsia="zh-CN"/>
          </w:rPr>
          <w:t>调度</w:t>
        </w:r>
      </w:ins>
      <w:ins w:id="739" w:author="大橙子" w:date="2021-02-18T12:20:14Z">
        <w:r>
          <w:rPr>
            <w:rFonts w:hint="eastAsia"/>
            <w:lang w:val="en-US" w:eastAsia="zh-CN"/>
          </w:rPr>
          <w:t>的</w:t>
        </w:r>
      </w:ins>
      <w:ins w:id="740" w:author="大橙子" w:date="2021-02-18T12:20:17Z">
        <w:r>
          <w:rPr>
            <w:rFonts w:hint="eastAsia"/>
            <w:lang w:val="en-US" w:eastAsia="zh-CN"/>
          </w:rPr>
          <w:t>灵活</w:t>
        </w:r>
      </w:ins>
      <w:ins w:id="741" w:author="大橙子" w:date="2021-02-18T12:20:18Z">
        <w:r>
          <w:rPr>
            <w:rFonts w:hint="eastAsia"/>
            <w:lang w:val="en-US" w:eastAsia="zh-CN"/>
          </w:rPr>
          <w:t>性</w:t>
        </w:r>
      </w:ins>
      <w:ins w:id="742" w:author="大橙子" w:date="2021-02-18T12:20:19Z">
        <w:r>
          <w:rPr>
            <w:rFonts w:hint="eastAsia"/>
            <w:lang w:val="en-US" w:eastAsia="zh-CN"/>
          </w:rPr>
          <w:t>，</w:t>
        </w:r>
      </w:ins>
      <w:ins w:id="743" w:author="大橙子" w:date="2021-02-18T12:20:20Z">
        <w:r>
          <w:rPr>
            <w:rFonts w:hint="eastAsia"/>
            <w:lang w:val="en-US" w:eastAsia="zh-CN"/>
          </w:rPr>
          <w:t>然后</w:t>
        </w:r>
      </w:ins>
      <w:ins w:id="744" w:author="大橙子" w:date="2021-02-18T12:20:30Z">
        <w:r>
          <w:rPr>
            <w:rFonts w:hint="eastAsia"/>
            <w:lang w:val="en-US" w:eastAsia="zh-CN"/>
          </w:rPr>
          <w:t>要</w:t>
        </w:r>
      </w:ins>
      <w:ins w:id="745" w:author="大橙子" w:date="2021-02-18T12:20:42Z">
        <w:r>
          <w:rPr>
            <w:rFonts w:hint="eastAsia"/>
            <w:lang w:val="en-US" w:eastAsia="zh-CN"/>
          </w:rPr>
          <w:t>判断</w:t>
        </w:r>
      </w:ins>
      <w:ins w:id="746" w:author="大橙子" w:date="2021-02-18T12:20:43Z">
        <w:r>
          <w:rPr>
            <w:rFonts w:hint="eastAsia"/>
            <w:lang w:val="en-US" w:eastAsia="zh-CN"/>
          </w:rPr>
          <w:t>出</w:t>
        </w:r>
      </w:ins>
      <w:ins w:id="747" w:author="大橙子" w:date="2021-02-18T12:20:46Z">
        <w:r>
          <w:rPr>
            <w:rFonts w:hint="eastAsia"/>
            <w:lang w:val="en-US" w:eastAsia="zh-CN"/>
          </w:rPr>
          <w:t>不同</w:t>
        </w:r>
      </w:ins>
      <w:ins w:id="748" w:author="大橙子" w:date="2021-02-18T12:21:08Z">
        <w:r>
          <w:rPr>
            <w:rFonts w:hint="eastAsia"/>
            <w:lang w:val="en-US" w:eastAsia="zh-CN"/>
          </w:rPr>
          <w:t>构</w:t>
        </w:r>
      </w:ins>
      <w:ins w:id="749" w:author="大橙子" w:date="2021-02-18T12:21:12Z">
        <w:r>
          <w:rPr>
            <w:rFonts w:hint="eastAsia"/>
            <w:lang w:val="en-US" w:eastAsia="zh-CN"/>
          </w:rPr>
          <w:t>件</w:t>
        </w:r>
      </w:ins>
      <w:ins w:id="750" w:author="大橙子" w:date="2021-02-18T12:20:57Z">
        <w:r>
          <w:rPr>
            <w:rFonts w:hint="eastAsia"/>
            <w:lang w:val="en-US" w:eastAsia="zh-CN"/>
          </w:rPr>
          <w:t>单元</w:t>
        </w:r>
      </w:ins>
      <w:ins w:id="751" w:author="大橙子" w:date="2021-02-18T12:20:58Z">
        <w:r>
          <w:rPr>
            <w:rFonts w:hint="eastAsia"/>
            <w:lang w:val="en-US" w:eastAsia="zh-CN"/>
          </w:rPr>
          <w:t>的</w:t>
        </w:r>
      </w:ins>
      <w:ins w:id="752" w:author="大橙子" w:date="2021-02-18T12:21:16Z">
        <w:r>
          <w:rPr>
            <w:rFonts w:hint="eastAsia"/>
            <w:lang w:val="en-US" w:eastAsia="zh-CN"/>
          </w:rPr>
          <w:t>重要</w:t>
        </w:r>
      </w:ins>
      <w:ins w:id="753" w:author="大橙子" w:date="2021-02-18T12:21:17Z">
        <w:r>
          <w:rPr>
            <w:rFonts w:hint="eastAsia"/>
            <w:lang w:val="en-US" w:eastAsia="zh-CN"/>
          </w:rPr>
          <w:t>性</w:t>
        </w:r>
      </w:ins>
      <w:ins w:id="754" w:author="大橙子" w:date="2021-02-18T12:21:39Z">
        <w:r>
          <w:rPr>
            <w:rFonts w:hint="eastAsia"/>
            <w:lang w:val="en-US" w:eastAsia="zh-CN"/>
          </w:rPr>
          <w:t>，</w:t>
        </w:r>
      </w:ins>
      <w:ins w:id="755" w:author="大橙子" w:date="2021-02-18T12:21:41Z">
        <w:r>
          <w:rPr>
            <w:rFonts w:hint="eastAsia"/>
            <w:lang w:val="en-US" w:eastAsia="zh-CN"/>
          </w:rPr>
          <w:t>优先</w:t>
        </w:r>
      </w:ins>
      <w:ins w:id="756" w:author="大橙子" w:date="2021-02-18T12:21:44Z">
        <w:r>
          <w:rPr>
            <w:rFonts w:hint="eastAsia"/>
            <w:lang w:val="en-US" w:eastAsia="zh-CN"/>
          </w:rPr>
          <w:t>传输</w:t>
        </w:r>
      </w:ins>
      <w:ins w:id="757" w:author="大橙子" w:date="2021-02-18T12:21:48Z">
        <w:r>
          <w:rPr>
            <w:rFonts w:hint="eastAsia"/>
            <w:lang w:val="en-US" w:eastAsia="zh-CN"/>
          </w:rPr>
          <w:t>更</w:t>
        </w:r>
      </w:ins>
      <w:ins w:id="758" w:author="大橙子" w:date="2021-02-18T12:21:50Z">
        <w:r>
          <w:rPr>
            <w:rFonts w:hint="eastAsia"/>
            <w:lang w:val="en-US" w:eastAsia="zh-CN"/>
          </w:rPr>
          <w:t>重要</w:t>
        </w:r>
      </w:ins>
      <w:ins w:id="759" w:author="大橙子" w:date="2021-02-18T12:21:51Z">
        <w:r>
          <w:rPr>
            <w:rFonts w:hint="eastAsia"/>
            <w:lang w:val="en-US" w:eastAsia="zh-CN"/>
          </w:rPr>
          <w:t>的</w:t>
        </w:r>
      </w:ins>
      <w:ins w:id="760" w:author="大橙子" w:date="2021-02-18T12:21:53Z">
        <w:r>
          <w:rPr>
            <w:rFonts w:hint="eastAsia"/>
            <w:lang w:val="en-US" w:eastAsia="zh-CN"/>
          </w:rPr>
          <w:t>部分</w:t>
        </w:r>
      </w:ins>
      <w:ins w:id="761" w:author="大橙子" w:date="2021-02-18T12:22:10Z">
        <w:r>
          <w:rPr>
            <w:rFonts w:hint="eastAsia"/>
            <w:lang w:val="en-US" w:eastAsia="zh-CN"/>
          </w:rPr>
          <w:t>。</w:t>
        </w:r>
      </w:ins>
      <w:ins w:id="762" w:author="大橙子" w:date="2021-02-18T12:22:02Z">
        <w:r>
          <w:rPr>
            <w:rFonts w:hint="eastAsia"/>
            <w:lang w:val="en-US" w:eastAsia="zh-CN"/>
          </w:rPr>
          <w:t>由于</w:t>
        </w:r>
      </w:ins>
      <w:ins w:id="763" w:author="大橙子" w:date="2021-02-18T12:22:17Z">
        <w:r>
          <w:rPr>
            <w:rFonts w:hint="eastAsia"/>
            <w:lang w:val="en-US" w:eastAsia="zh-CN"/>
          </w:rPr>
          <w:t>有</w:t>
        </w:r>
      </w:ins>
      <w:ins w:id="764" w:author="大橙子" w:date="2021-02-18T12:22:21Z">
        <w:r>
          <w:rPr>
            <w:rFonts w:hint="eastAsia"/>
            <w:lang w:val="en-US" w:eastAsia="zh-CN"/>
          </w:rPr>
          <w:t>动作的</w:t>
        </w:r>
      </w:ins>
      <w:ins w:id="765" w:author="大橙子" w:date="2021-02-18T12:22:23Z">
        <w:r>
          <w:rPr>
            <w:rFonts w:hint="eastAsia"/>
            <w:lang w:val="en-US" w:eastAsia="zh-CN"/>
          </w:rPr>
          <w:t>物体</w:t>
        </w:r>
      </w:ins>
      <w:ins w:id="766" w:author="大橙子" w:date="2021-02-18T12:22:26Z">
        <w:r>
          <w:rPr>
            <w:rFonts w:hint="eastAsia"/>
            <w:lang w:val="en-US" w:eastAsia="zh-CN"/>
          </w:rPr>
          <w:t>往往</w:t>
        </w:r>
      </w:ins>
      <w:ins w:id="767" w:author="大橙子" w:date="2021-02-18T12:22:30Z">
        <w:r>
          <w:rPr>
            <w:rFonts w:hint="eastAsia"/>
            <w:lang w:val="en-US" w:eastAsia="zh-CN"/>
          </w:rPr>
          <w:t>更</w:t>
        </w:r>
      </w:ins>
      <w:ins w:id="768" w:author="大橙子" w:date="2021-02-18T12:22:39Z">
        <w:r>
          <w:rPr>
            <w:rFonts w:hint="eastAsia"/>
            <w:lang w:val="en-US" w:eastAsia="zh-CN"/>
          </w:rPr>
          <w:t>容易</w:t>
        </w:r>
      </w:ins>
      <w:ins w:id="769" w:author="大橙子" w:date="2021-02-18T12:22:31Z">
        <w:r>
          <w:rPr>
            <w:rFonts w:hint="eastAsia"/>
            <w:lang w:val="en-US" w:eastAsia="zh-CN"/>
          </w:rPr>
          <w:t>吸引</w:t>
        </w:r>
      </w:ins>
      <w:ins w:id="770" w:author="大橙子" w:date="2021-02-18T12:22:41Z">
        <w:r>
          <w:rPr>
            <w:rFonts w:hint="eastAsia"/>
            <w:lang w:val="en-US" w:eastAsia="zh-CN"/>
          </w:rPr>
          <w:t>人的</w:t>
        </w:r>
      </w:ins>
      <w:ins w:id="771" w:author="大橙子" w:date="2021-02-18T12:22:44Z">
        <w:r>
          <w:rPr>
            <w:rFonts w:hint="eastAsia"/>
            <w:lang w:val="en-US" w:eastAsia="zh-CN"/>
          </w:rPr>
          <w:t>注意</w:t>
        </w:r>
      </w:ins>
      <w:ins w:id="772" w:author="大橙子" w:date="2021-02-18T12:22:45Z">
        <w:r>
          <w:rPr>
            <w:rFonts w:hint="eastAsia"/>
            <w:lang w:val="en-US" w:eastAsia="zh-CN"/>
          </w:rPr>
          <w:t>，</w:t>
        </w:r>
      </w:ins>
      <w:ins w:id="773" w:author="大橙子" w:date="2021-02-18T12:22:47Z">
        <w:r>
          <w:rPr>
            <w:rFonts w:hint="eastAsia"/>
            <w:lang w:val="en-US" w:eastAsia="zh-CN"/>
          </w:rPr>
          <w:t>并且</w:t>
        </w:r>
      </w:ins>
      <w:ins w:id="774" w:author="大橙子" w:date="2021-02-18T12:22:49Z">
        <w:r>
          <w:rPr>
            <w:rFonts w:hint="eastAsia"/>
            <w:lang w:val="en-US" w:eastAsia="zh-CN"/>
          </w:rPr>
          <w:t>动作</w:t>
        </w:r>
      </w:ins>
      <w:ins w:id="775" w:author="大橙子" w:date="2021-02-18T12:22:52Z">
        <w:r>
          <w:rPr>
            <w:rFonts w:hint="eastAsia"/>
            <w:lang w:val="en-US" w:eastAsia="zh-CN"/>
          </w:rPr>
          <w:t>越</w:t>
        </w:r>
      </w:ins>
      <w:ins w:id="776" w:author="大橙子" w:date="2021-02-18T12:22:53Z">
        <w:r>
          <w:rPr>
            <w:rFonts w:hint="eastAsia"/>
            <w:lang w:val="en-US" w:eastAsia="zh-CN"/>
          </w:rPr>
          <w:t>剧烈</w:t>
        </w:r>
      </w:ins>
      <w:ins w:id="777" w:author="大橙子" w:date="2021-02-18T12:23:00Z">
        <w:r>
          <w:rPr>
            <w:rFonts w:hint="eastAsia"/>
            <w:lang w:val="en-US" w:eastAsia="zh-CN"/>
          </w:rPr>
          <w:t>越</w:t>
        </w:r>
      </w:ins>
      <w:ins w:id="778" w:author="大橙子" w:date="2021-02-18T12:23:08Z">
        <w:r>
          <w:rPr>
            <w:rFonts w:hint="eastAsia"/>
            <w:lang w:val="en-US" w:eastAsia="zh-CN"/>
          </w:rPr>
          <w:t>容易</w:t>
        </w:r>
      </w:ins>
      <w:ins w:id="779" w:author="大橙子" w:date="2021-02-18T12:23:13Z">
        <w:r>
          <w:rPr>
            <w:rFonts w:hint="eastAsia"/>
            <w:lang w:val="en-US" w:eastAsia="zh-CN"/>
          </w:rPr>
          <w:t>吸引</w:t>
        </w:r>
      </w:ins>
      <w:ins w:id="780" w:author="大橙子" w:date="2021-02-18T12:23:15Z">
        <w:r>
          <w:rPr>
            <w:rFonts w:hint="eastAsia"/>
            <w:lang w:val="en-US" w:eastAsia="zh-CN"/>
          </w:rPr>
          <w:t>人</w:t>
        </w:r>
      </w:ins>
      <w:ins w:id="781" w:author="大橙子" w:date="2021-02-18T12:23:22Z">
        <w:r>
          <w:rPr>
            <w:rFonts w:hint="eastAsia"/>
            <w:lang w:val="en-US" w:eastAsia="zh-CN"/>
          </w:rPr>
          <w:t>，</w:t>
        </w:r>
      </w:ins>
      <w:ins w:id="782" w:author="大橙子" w:date="2021-02-18T12:23:28Z">
        <w:r>
          <w:rPr>
            <w:rFonts w:hint="eastAsia"/>
            <w:lang w:val="en-US" w:eastAsia="zh-CN"/>
          </w:rPr>
          <w:t>所以</w:t>
        </w:r>
      </w:ins>
      <w:ins w:id="783" w:author="大橙子" w:date="2021-02-18T12:23:30Z">
        <w:r>
          <w:rPr>
            <w:rFonts w:hint="eastAsia"/>
            <w:lang w:val="en-US" w:eastAsia="zh-CN"/>
          </w:rPr>
          <w:t>我们</w:t>
        </w:r>
      </w:ins>
      <w:ins w:id="784" w:author="大橙子" w:date="2021-02-18T12:23:32Z">
        <w:r>
          <w:rPr>
            <w:rFonts w:hint="eastAsia"/>
            <w:lang w:val="en-US" w:eastAsia="zh-CN"/>
          </w:rPr>
          <w:t>在</w:t>
        </w:r>
      </w:ins>
      <w:ins w:id="785" w:author="大橙子" w:date="2021-02-18T12:23:45Z">
        <w:r>
          <w:rPr>
            <w:rFonts w:hint="eastAsia"/>
            <w:lang w:val="en-US" w:eastAsia="zh-CN"/>
          </w:rPr>
          <w:t>考虑</w:t>
        </w:r>
      </w:ins>
      <w:ins w:id="786" w:author="大橙子" w:date="2021-02-18T12:23:51Z">
        <w:r>
          <w:rPr>
            <w:rFonts w:hint="eastAsia"/>
            <w:lang w:val="en-US" w:eastAsia="zh-CN"/>
          </w:rPr>
          <w:t>构件</w:t>
        </w:r>
      </w:ins>
      <w:ins w:id="787" w:author="大橙子" w:date="2021-02-18T12:23:55Z">
        <w:r>
          <w:rPr>
            <w:rFonts w:hint="eastAsia"/>
            <w:lang w:val="en-US" w:eastAsia="zh-CN"/>
          </w:rPr>
          <w:t>传输</w:t>
        </w:r>
      </w:ins>
      <w:ins w:id="788" w:author="大橙子" w:date="2021-02-18T12:23:58Z">
        <w:r>
          <w:rPr>
            <w:rFonts w:hint="eastAsia"/>
            <w:lang w:val="en-US" w:eastAsia="zh-CN"/>
          </w:rPr>
          <w:t>优先</w:t>
        </w:r>
      </w:ins>
      <w:ins w:id="789" w:author="大橙子" w:date="2021-02-18T12:24:01Z">
        <w:r>
          <w:rPr>
            <w:rFonts w:hint="eastAsia"/>
            <w:lang w:val="en-US" w:eastAsia="zh-CN"/>
          </w:rPr>
          <w:t>级</w:t>
        </w:r>
      </w:ins>
      <w:ins w:id="790" w:author="大橙子" w:date="2021-02-18T12:24:02Z">
        <w:r>
          <w:rPr>
            <w:rFonts w:hint="eastAsia"/>
            <w:lang w:val="en-US" w:eastAsia="zh-CN"/>
          </w:rPr>
          <w:t>（</w:t>
        </w:r>
      </w:ins>
      <w:ins w:id="791" w:author="大橙子" w:date="2021-02-18T12:24:09Z">
        <w:r>
          <w:rPr>
            <w:rFonts w:hint="eastAsia"/>
            <w:lang w:val="en-US" w:eastAsia="zh-CN"/>
          </w:rPr>
          <w:t>即</w:t>
        </w:r>
      </w:ins>
      <w:ins w:id="792" w:author="大橙子" w:date="2021-02-18T12:24:12Z">
        <w:r>
          <w:rPr>
            <w:rFonts w:hint="eastAsia"/>
            <w:lang w:val="en-US" w:eastAsia="zh-CN"/>
          </w:rPr>
          <w:t>构件</w:t>
        </w:r>
      </w:ins>
      <w:ins w:id="793" w:author="大橙子" w:date="2021-02-18T12:24:18Z">
        <w:r>
          <w:rPr>
            <w:rFonts w:hint="eastAsia"/>
            <w:lang w:val="en-US" w:eastAsia="zh-CN"/>
          </w:rPr>
          <w:t>的</w:t>
        </w:r>
      </w:ins>
      <w:ins w:id="794" w:author="大橙子" w:date="2021-02-18T12:24:19Z">
        <w:r>
          <w:rPr>
            <w:rFonts w:hint="eastAsia"/>
            <w:lang w:val="en-US" w:eastAsia="zh-CN"/>
          </w:rPr>
          <w:t>重要</w:t>
        </w:r>
      </w:ins>
      <w:ins w:id="795" w:author="大橙子" w:date="2021-02-18T12:24:21Z">
        <w:r>
          <w:rPr>
            <w:rFonts w:hint="eastAsia"/>
            <w:lang w:val="en-US" w:eastAsia="zh-CN"/>
          </w:rPr>
          <w:t>性</w:t>
        </w:r>
      </w:ins>
      <w:ins w:id="796" w:author="大橙子" w:date="2021-02-18T12:24:02Z">
        <w:r>
          <w:rPr>
            <w:rFonts w:hint="eastAsia"/>
            <w:lang w:val="en-US" w:eastAsia="zh-CN"/>
          </w:rPr>
          <w:t>）</w:t>
        </w:r>
      </w:ins>
      <w:ins w:id="797" w:author="大橙子" w:date="2021-02-18T12:58:00Z">
        <w:r>
          <w:rPr>
            <w:rFonts w:hint="eastAsia"/>
            <w:lang w:val="en-US" w:eastAsia="zh-CN"/>
          </w:rPr>
          <w:t>的</w:t>
        </w:r>
      </w:ins>
      <w:ins w:id="798" w:author="大橙子" w:date="2021-02-18T12:58:02Z">
        <w:r>
          <w:rPr>
            <w:rFonts w:hint="eastAsia"/>
            <w:lang w:val="en-US" w:eastAsia="zh-CN"/>
          </w:rPr>
          <w:t>时候，</w:t>
        </w:r>
      </w:ins>
      <w:ins w:id="799" w:author="大橙子" w:date="2021-02-18T12:58:08Z">
        <w:r>
          <w:rPr>
            <w:rFonts w:hint="eastAsia"/>
            <w:lang w:val="en-US" w:eastAsia="zh-CN"/>
          </w:rPr>
          <w:t>应</w:t>
        </w:r>
      </w:ins>
      <w:ins w:id="800" w:author="大橙子" w:date="2021-02-18T12:58:19Z">
        <w:r>
          <w:rPr>
            <w:rFonts w:hint="eastAsia"/>
            <w:lang w:val="en-US" w:eastAsia="zh-CN"/>
          </w:rPr>
          <w:t>将</w:t>
        </w:r>
      </w:ins>
      <w:ins w:id="801" w:author="大橙子" w:date="2021-02-18T12:58:22Z">
        <w:r>
          <w:rPr>
            <w:rFonts w:hint="eastAsia"/>
            <w:lang w:val="en-US" w:eastAsia="zh-CN"/>
          </w:rPr>
          <w:t>物体的</w:t>
        </w:r>
      </w:ins>
      <w:ins w:id="802" w:author="大橙子" w:date="2021-02-18T12:58:24Z">
        <w:r>
          <w:rPr>
            <w:rFonts w:hint="eastAsia"/>
            <w:lang w:val="en-US" w:eastAsia="zh-CN"/>
          </w:rPr>
          <w:t>运动</w:t>
        </w:r>
      </w:ins>
      <w:ins w:id="803" w:author="大橙子" w:date="2021-02-18T12:58:27Z">
        <w:r>
          <w:rPr>
            <w:rFonts w:hint="eastAsia"/>
            <w:lang w:val="en-US" w:eastAsia="zh-CN"/>
          </w:rPr>
          <w:t>速度</w:t>
        </w:r>
      </w:ins>
      <w:ins w:id="804" w:author="大橙子" w:date="2021-02-18T12:58:32Z">
        <w:r>
          <w:rPr>
            <w:rFonts w:hint="eastAsia"/>
            <w:lang w:val="en-US" w:eastAsia="zh-CN"/>
          </w:rPr>
          <w:t>作为</w:t>
        </w:r>
      </w:ins>
      <w:ins w:id="805" w:author="大橙子" w:date="2021-02-18T12:58:33Z">
        <w:r>
          <w:rPr>
            <w:rFonts w:hint="eastAsia"/>
            <w:lang w:val="en-US" w:eastAsia="zh-CN"/>
          </w:rPr>
          <w:t>一个</w:t>
        </w:r>
      </w:ins>
      <w:ins w:id="806" w:author="大橙子" w:date="2021-02-18T12:58:36Z">
        <w:r>
          <w:rPr>
            <w:rFonts w:hint="eastAsia"/>
            <w:lang w:val="en-US" w:eastAsia="zh-CN"/>
          </w:rPr>
          <w:t>衡量</w:t>
        </w:r>
      </w:ins>
      <w:ins w:id="807" w:author="大橙子" w:date="2021-02-18T12:58:38Z">
        <w:r>
          <w:rPr>
            <w:rFonts w:hint="eastAsia"/>
            <w:lang w:val="en-US" w:eastAsia="zh-CN"/>
          </w:rPr>
          <w:t>指标</w:t>
        </w:r>
      </w:ins>
      <w:ins w:id="808" w:author="大橙子" w:date="2021-02-18T12:58:39Z">
        <w:r>
          <w:rPr>
            <w:rFonts w:hint="eastAsia"/>
            <w:lang w:val="en-US" w:eastAsia="zh-CN"/>
          </w:rPr>
          <w:t>，</w:t>
        </w:r>
      </w:ins>
      <w:ins w:id="809" w:author="大橙子" w:date="2021-02-18T12:59:18Z">
        <w:r>
          <w:rPr>
            <w:rFonts w:hint="eastAsia"/>
            <w:lang w:val="en-US" w:eastAsia="zh-CN"/>
          </w:rPr>
          <w:t>运动</w:t>
        </w:r>
      </w:ins>
      <w:ins w:id="810" w:author="大橙子" w:date="2021-02-18T12:58:41Z">
        <w:r>
          <w:rPr>
            <w:rFonts w:hint="eastAsia"/>
            <w:lang w:val="en-US" w:eastAsia="zh-CN"/>
          </w:rPr>
          <w:t>速度</w:t>
        </w:r>
      </w:ins>
      <w:ins w:id="811" w:author="大橙子" w:date="2021-02-18T12:59:30Z">
        <w:r>
          <w:rPr>
            <w:rFonts w:hint="eastAsia"/>
            <w:lang w:val="en-US" w:eastAsia="zh-CN"/>
          </w:rPr>
          <w:t>与</w:t>
        </w:r>
      </w:ins>
      <w:ins w:id="812" w:author="大橙子" w:date="2021-02-18T12:59:34Z">
        <w:r>
          <w:rPr>
            <w:rFonts w:hint="eastAsia"/>
            <w:lang w:val="en-US" w:eastAsia="zh-CN"/>
          </w:rPr>
          <w:t>传输</w:t>
        </w:r>
      </w:ins>
      <w:ins w:id="813" w:author="大橙子" w:date="2021-02-18T12:59:35Z">
        <w:r>
          <w:rPr>
            <w:rFonts w:hint="eastAsia"/>
            <w:lang w:val="en-US" w:eastAsia="zh-CN"/>
          </w:rPr>
          <w:t>优先</w:t>
        </w:r>
      </w:ins>
      <w:ins w:id="814" w:author="大橙子" w:date="2021-02-18T12:59:37Z">
        <w:r>
          <w:rPr>
            <w:rFonts w:hint="eastAsia"/>
            <w:lang w:val="en-US" w:eastAsia="zh-CN"/>
          </w:rPr>
          <w:t>级</w:t>
        </w:r>
      </w:ins>
      <w:ins w:id="815" w:author="大橙子" w:date="2021-02-18T12:59:39Z">
        <w:r>
          <w:rPr>
            <w:rFonts w:hint="eastAsia"/>
            <w:lang w:val="en-US" w:eastAsia="zh-CN"/>
          </w:rPr>
          <w:t>正</w:t>
        </w:r>
      </w:ins>
      <w:ins w:id="816" w:author="大橙子" w:date="2021-02-18T12:59:41Z">
        <w:r>
          <w:rPr>
            <w:rFonts w:hint="eastAsia"/>
            <w:lang w:val="en-US" w:eastAsia="zh-CN"/>
          </w:rPr>
          <w:t>相关，</w:t>
        </w:r>
      </w:ins>
      <w:ins w:id="817" w:author="大橙子" w:date="2021-02-18T13:00:16Z">
        <w:r>
          <w:rPr>
            <w:rFonts w:hint="eastAsia"/>
            <w:lang w:val="en-US" w:eastAsia="zh-CN"/>
          </w:rPr>
          <w:t>并</w:t>
        </w:r>
      </w:ins>
      <w:ins w:id="818" w:author="大橙子" w:date="2021-02-18T13:00:19Z">
        <w:r>
          <w:rPr>
            <w:rFonts w:hint="eastAsia"/>
            <w:lang w:val="en-US" w:eastAsia="zh-CN"/>
          </w:rPr>
          <w:t>将</w:t>
        </w:r>
      </w:ins>
      <w:ins w:id="819" w:author="大橙子" w:date="2021-02-18T12:59:53Z">
        <w:r>
          <w:rPr>
            <w:rFonts w:hint="eastAsia"/>
            <w:lang w:val="en-US" w:eastAsia="zh-CN"/>
          </w:rPr>
          <w:t>没有</w:t>
        </w:r>
      </w:ins>
      <w:ins w:id="820" w:author="大橙子" w:date="2021-02-18T12:59:58Z">
        <w:r>
          <w:rPr>
            <w:rFonts w:hint="eastAsia"/>
            <w:lang w:val="en-US" w:eastAsia="zh-CN"/>
          </w:rPr>
          <w:t>动画的</w:t>
        </w:r>
      </w:ins>
      <w:ins w:id="821" w:author="大橙子" w:date="2021-02-18T13:00:02Z">
        <w:r>
          <w:rPr>
            <w:rFonts w:hint="eastAsia"/>
            <w:lang w:val="en-US" w:eastAsia="zh-CN"/>
          </w:rPr>
          <w:t>静止</w:t>
        </w:r>
      </w:ins>
      <w:ins w:id="822" w:author="大橙子" w:date="2021-02-18T13:00:04Z">
        <w:r>
          <w:rPr>
            <w:rFonts w:hint="eastAsia"/>
            <w:lang w:val="en-US" w:eastAsia="zh-CN"/>
          </w:rPr>
          <w:t>部件</w:t>
        </w:r>
      </w:ins>
      <w:ins w:id="823" w:author="大橙子" w:date="2021-02-18T13:00:26Z">
        <w:r>
          <w:rPr>
            <w:rFonts w:hint="eastAsia"/>
            <w:lang w:val="en-US" w:eastAsia="zh-CN"/>
          </w:rPr>
          <w:t>视为</w:t>
        </w:r>
      </w:ins>
      <w:ins w:id="824" w:author="大橙子" w:date="2021-02-18T13:00:30Z">
        <w:r>
          <w:rPr>
            <w:rFonts w:hint="eastAsia"/>
            <w:lang w:val="en-US" w:eastAsia="zh-CN"/>
          </w:rPr>
          <w:t>运动</w:t>
        </w:r>
      </w:ins>
      <w:ins w:id="825" w:author="大橙子" w:date="2021-02-18T13:00:31Z">
        <w:r>
          <w:rPr>
            <w:rFonts w:hint="eastAsia"/>
            <w:lang w:val="en-US" w:eastAsia="zh-CN"/>
          </w:rPr>
          <w:t>速度</w:t>
        </w:r>
      </w:ins>
      <w:ins w:id="826" w:author="大橙子" w:date="2021-02-18T13:00:32Z">
        <w:r>
          <w:rPr>
            <w:rFonts w:hint="eastAsia"/>
            <w:lang w:val="en-US" w:eastAsia="zh-CN"/>
          </w:rPr>
          <w:t>为</w:t>
        </w:r>
      </w:ins>
      <w:ins w:id="827" w:author="大橙子" w:date="2021-02-18T13:00:35Z">
        <w:r>
          <w:rPr>
            <w:rFonts w:hint="eastAsia"/>
            <w:lang w:val="en-US" w:eastAsia="zh-CN"/>
          </w:rPr>
          <w:t>零</w:t>
        </w:r>
      </w:ins>
      <w:ins w:id="828" w:author="大橙子" w:date="2021-02-18T12:21:19Z">
        <w:r>
          <w:rPr>
            <w:rFonts w:hint="eastAsia"/>
            <w:lang w:val="en-US" w:eastAsia="zh-CN"/>
          </w:rPr>
          <w:t>。</w:t>
        </w:r>
      </w:ins>
    </w:p>
    <w:p>
      <w:ins w:id="829" w:author="大橙子" w:date="2021-02-18T21:23:23Z">
        <w:r>
          <w:rPr/>
          <w:drawing>
            <wp:inline distT="0" distB="0" distL="114300" distR="114300">
              <wp:extent cx="5273040" cy="2996565"/>
              <wp:effectExtent l="0" t="0" r="1016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273040" cy="2996565"/>
                      </a:xfrm>
                      <a:prstGeom prst="rect">
                        <a:avLst/>
                      </a:prstGeom>
                      <a:noFill/>
                      <a:ln>
                        <a:noFill/>
                      </a:ln>
                    </pic:spPr>
                  </pic:pic>
                </a:graphicData>
              </a:graphic>
            </wp:inline>
          </w:drawing>
        </w:r>
      </w:ins>
      <w:commentRangeStart w:id="24"/>
      <w:commentRangeStart w:id="25"/>
      <w:r>
        <w:rPr>
          <w:rStyle w:val="12"/>
        </w:rPr>
        <w:commentReference w:id="24"/>
      </w:r>
      <w:commentRangeEnd w:id="24"/>
      <w:commentRangeEnd w:id="25"/>
      <w:r>
        <w:commentReference w:id="25"/>
      </w:r>
    </w:p>
    <w:p>
      <w:pPr>
        <w:pStyle w:val="2"/>
        <w:jc w:val="center"/>
      </w:pPr>
      <w:r>
        <w:t xml:space="preserve">图 </w:t>
      </w:r>
      <w:ins w:id="831" w:author="大橙子" w:date="2021-02-18T09:42:45Z">
        <w:r>
          <w:rPr>
            <w:rFonts w:hint="eastAsia"/>
            <w:lang w:val="en-US" w:eastAsia="zh-CN"/>
          </w:rPr>
          <w:t>4</w:t>
        </w:r>
      </w:ins>
      <w:r>
        <w:rPr>
          <w:rFonts w:hint="eastAsia"/>
        </w:rPr>
        <w:t xml:space="preserve">     </w:t>
      </w:r>
      <w:r>
        <w:rPr>
          <w:rFonts w:hint="eastAsia"/>
          <w:b/>
          <w:bCs/>
        </w:rPr>
        <w:t>细粒度化渐进式传输调度</w:t>
      </w:r>
    </w:p>
    <w:p>
      <w:r>
        <w:rPr>
          <w:rFonts w:hint="eastAsia"/>
        </w:rPr>
        <w:t>5.1轻量化内存管理</w:t>
      </w:r>
    </w:p>
    <w:p>
      <w:pPr>
        <w:ind w:firstLine="420" w:firstLineChars="200"/>
        <w:rPr>
          <w:ins w:id="832" w:author="大橙子" w:date="2021-02-18T19:10:37Z"/>
          <w:rFonts w:hint="eastAsia"/>
          <w:lang w:val="en-US" w:eastAsia="zh-CN"/>
        </w:rPr>
      </w:pPr>
      <w:commentRangeStart w:id="26"/>
      <w:r>
        <w:rPr>
          <w:rFonts w:hint="eastAsia"/>
        </w:rPr>
        <w:t>为了确保复用的人物对象资源不被重复存储，需要将场景中的人群统一管理，我们用JS设计了以一个对象来管理整个的人群。</w:t>
      </w:r>
      <w:ins w:id="833" w:author="大橙子" w:date="2021-02-18T18:36:46Z">
        <w:r>
          <w:rPr>
            <w:rStyle w:val="10"/>
            <w:rFonts w:hint="eastAsia"/>
            <w:lang w:val="en-US" w:eastAsia="zh-CN"/>
          </w:rPr>
          <w:t>我们将人群作为一个整体，单个人物的操作通过人群对象提供的接口来进行。</w:t>
        </w:r>
      </w:ins>
      <w:ins w:id="834" w:author="大橙子" w:date="2021-02-18T19:06:53Z">
        <w:r>
          <w:rPr>
            <w:rFonts w:hint="eastAsia"/>
            <w:lang w:val="en-US" w:eastAsia="zh-CN"/>
          </w:rPr>
          <w:t>这样</w:t>
        </w:r>
      </w:ins>
      <w:ins w:id="835" w:author="大橙子" w:date="2021-02-18T19:06:55Z">
        <w:r>
          <w:rPr>
            <w:rFonts w:hint="eastAsia"/>
            <w:lang w:val="en-US" w:eastAsia="zh-CN"/>
          </w:rPr>
          <w:t>可以</w:t>
        </w:r>
      </w:ins>
      <w:ins w:id="836" w:author="大橙子" w:date="2021-02-18T19:06:59Z">
        <w:r>
          <w:rPr>
            <w:rFonts w:hint="eastAsia"/>
            <w:lang w:val="en-US" w:eastAsia="zh-CN"/>
          </w:rPr>
          <w:t>集中</w:t>
        </w:r>
      </w:ins>
      <w:ins w:id="837" w:author="大橙子" w:date="2021-02-18T19:07:05Z">
        <w:r>
          <w:rPr>
            <w:rFonts w:hint="eastAsia"/>
            <w:lang w:val="en-US" w:eastAsia="zh-CN"/>
          </w:rPr>
          <w:t>管理</w:t>
        </w:r>
      </w:ins>
      <w:ins w:id="838" w:author="大橙子" w:date="2021-02-18T19:07:08Z">
        <w:r>
          <w:rPr>
            <w:rFonts w:hint="eastAsia"/>
            <w:lang w:val="en-US" w:eastAsia="zh-CN"/>
          </w:rPr>
          <w:t>人群</w:t>
        </w:r>
      </w:ins>
      <w:ins w:id="839" w:author="大橙子" w:date="2021-02-18T19:07:10Z">
        <w:r>
          <w:rPr>
            <w:rFonts w:hint="eastAsia"/>
            <w:lang w:val="en-US" w:eastAsia="zh-CN"/>
          </w:rPr>
          <w:t>渲染</w:t>
        </w:r>
      </w:ins>
      <w:ins w:id="840" w:author="大橙子" w:date="2021-02-18T19:07:16Z">
        <w:r>
          <w:rPr>
            <w:rFonts w:hint="eastAsia"/>
            <w:lang w:val="en-US" w:eastAsia="zh-CN"/>
          </w:rPr>
          <w:t>所需</w:t>
        </w:r>
      </w:ins>
      <w:ins w:id="841" w:author="大橙子" w:date="2021-02-18T19:07:18Z">
        <w:r>
          <w:rPr>
            <w:rFonts w:hint="eastAsia"/>
            <w:lang w:val="en-US" w:eastAsia="zh-CN"/>
          </w:rPr>
          <w:t>的</w:t>
        </w:r>
      </w:ins>
      <w:ins w:id="842" w:author="大橙子" w:date="2021-02-18T19:07:21Z">
        <w:r>
          <w:rPr>
            <w:rFonts w:hint="eastAsia"/>
            <w:lang w:val="en-US" w:eastAsia="zh-CN"/>
          </w:rPr>
          <w:t>资源</w:t>
        </w:r>
      </w:ins>
      <w:ins w:id="843" w:author="大橙子" w:date="2021-02-18T19:07:22Z">
        <w:r>
          <w:rPr>
            <w:rFonts w:hint="eastAsia"/>
            <w:lang w:val="en-US" w:eastAsia="zh-CN"/>
          </w:rPr>
          <w:t>，</w:t>
        </w:r>
      </w:ins>
      <w:ins w:id="844" w:author="大橙子" w:date="2021-02-18T19:07:26Z">
        <w:r>
          <w:rPr>
            <w:rFonts w:hint="eastAsia"/>
            <w:lang w:val="en-US" w:eastAsia="zh-CN"/>
          </w:rPr>
          <w:t>单个</w:t>
        </w:r>
      </w:ins>
      <w:ins w:id="845" w:author="大橙子" w:date="2021-02-18T19:07:30Z">
        <w:r>
          <w:rPr>
            <w:rFonts w:hint="eastAsia"/>
            <w:lang w:val="en-US" w:eastAsia="zh-CN"/>
          </w:rPr>
          <w:t>人物</w:t>
        </w:r>
      </w:ins>
      <w:ins w:id="846" w:author="大橙子" w:date="2021-02-18T19:07:32Z">
        <w:r>
          <w:rPr>
            <w:rFonts w:hint="eastAsia"/>
            <w:lang w:val="en-US" w:eastAsia="zh-CN"/>
          </w:rPr>
          <w:t>对象</w:t>
        </w:r>
      </w:ins>
      <w:ins w:id="847" w:author="大橙子" w:date="2021-02-18T19:09:05Z">
        <w:r>
          <w:rPr>
            <w:rFonts w:hint="eastAsia"/>
            <w:lang w:val="en-US" w:eastAsia="zh-CN"/>
          </w:rPr>
          <w:t>只</w:t>
        </w:r>
      </w:ins>
      <w:ins w:id="848" w:author="大橙子" w:date="2021-02-18T19:07:47Z">
        <w:r>
          <w:rPr>
            <w:rFonts w:hint="eastAsia"/>
            <w:lang w:val="en-US" w:eastAsia="zh-CN"/>
          </w:rPr>
          <w:t>对应</w:t>
        </w:r>
      </w:ins>
      <w:ins w:id="849" w:author="大橙子" w:date="2021-02-18T19:07:52Z">
        <w:r>
          <w:rPr>
            <w:rFonts w:hint="eastAsia"/>
            <w:lang w:val="en-US" w:eastAsia="zh-CN"/>
          </w:rPr>
          <w:t>参数</w:t>
        </w:r>
      </w:ins>
      <w:ins w:id="850" w:author="大橙子" w:date="2021-02-18T19:07:55Z">
        <w:r>
          <w:rPr>
            <w:rFonts w:hint="eastAsia"/>
            <w:lang w:val="en-US" w:eastAsia="zh-CN"/>
          </w:rPr>
          <w:t>信息</w:t>
        </w:r>
      </w:ins>
      <w:ins w:id="851" w:author="大橙子" w:date="2021-02-18T19:09:14Z">
        <w:r>
          <w:rPr>
            <w:rFonts w:hint="eastAsia"/>
            <w:lang w:val="en-US" w:eastAsia="zh-CN"/>
          </w:rPr>
          <w:t>但</w:t>
        </w:r>
      </w:ins>
      <w:ins w:id="852" w:author="大橙子" w:date="2021-02-18T19:08:01Z">
        <w:r>
          <w:rPr>
            <w:rFonts w:hint="eastAsia"/>
            <w:lang w:val="en-US" w:eastAsia="zh-CN"/>
          </w:rPr>
          <w:t>不</w:t>
        </w:r>
      </w:ins>
      <w:ins w:id="853" w:author="大橙子" w:date="2021-02-18T19:08:07Z">
        <w:r>
          <w:rPr>
            <w:rFonts w:hint="eastAsia"/>
            <w:lang w:val="en-US" w:eastAsia="zh-CN"/>
          </w:rPr>
          <w:t>具有</w:t>
        </w:r>
      </w:ins>
      <w:ins w:id="854" w:author="大橙子" w:date="2021-02-18T19:08:10Z">
        <w:r>
          <w:rPr>
            <w:rFonts w:hint="eastAsia"/>
            <w:lang w:val="en-US" w:eastAsia="zh-CN"/>
          </w:rPr>
          <w:t>资源</w:t>
        </w:r>
      </w:ins>
      <w:ins w:id="855" w:author="大橙子" w:date="2021-02-18T19:08:12Z">
        <w:r>
          <w:rPr>
            <w:rFonts w:hint="eastAsia"/>
            <w:lang w:val="en-US" w:eastAsia="zh-CN"/>
          </w:rPr>
          <w:t>，</w:t>
        </w:r>
      </w:ins>
      <w:ins w:id="856" w:author="大橙子" w:date="2021-02-18T19:08:29Z">
        <w:r>
          <w:rPr>
            <w:rFonts w:hint="eastAsia"/>
            <w:lang w:val="en-US" w:eastAsia="zh-CN"/>
          </w:rPr>
          <w:t>只有</w:t>
        </w:r>
      </w:ins>
      <w:ins w:id="857" w:author="大橙子" w:date="2021-02-18T19:08:33Z">
        <w:r>
          <w:rPr>
            <w:rFonts w:hint="eastAsia"/>
            <w:lang w:val="en-US" w:eastAsia="zh-CN"/>
          </w:rPr>
          <w:t>整个</w:t>
        </w:r>
      </w:ins>
      <w:ins w:id="858" w:author="大橙子" w:date="2021-02-18T19:08:35Z">
        <w:r>
          <w:rPr>
            <w:rFonts w:hint="eastAsia"/>
            <w:lang w:val="en-US" w:eastAsia="zh-CN"/>
          </w:rPr>
          <w:t>人群</w:t>
        </w:r>
      </w:ins>
      <w:ins w:id="859" w:author="大橙子" w:date="2021-02-18T19:08:38Z">
        <w:r>
          <w:rPr>
            <w:rFonts w:hint="eastAsia"/>
            <w:lang w:val="en-US" w:eastAsia="zh-CN"/>
          </w:rPr>
          <w:t>对象</w:t>
        </w:r>
      </w:ins>
      <w:ins w:id="860" w:author="大橙子" w:date="2021-02-18T19:08:41Z">
        <w:r>
          <w:rPr>
            <w:rFonts w:hint="eastAsia"/>
            <w:lang w:val="en-US" w:eastAsia="zh-CN"/>
          </w:rPr>
          <w:t>才</w:t>
        </w:r>
      </w:ins>
      <w:ins w:id="861" w:author="大橙子" w:date="2021-02-18T19:08:50Z">
        <w:r>
          <w:rPr>
            <w:rFonts w:hint="eastAsia"/>
            <w:lang w:val="en-US" w:eastAsia="zh-CN"/>
          </w:rPr>
          <w:t>拥有</w:t>
        </w:r>
      </w:ins>
      <w:ins w:id="862" w:author="大橙子" w:date="2021-02-18T19:08:54Z">
        <w:r>
          <w:rPr>
            <w:rFonts w:hint="eastAsia"/>
            <w:lang w:val="en-US" w:eastAsia="zh-CN"/>
          </w:rPr>
          <w:t>资源。</w:t>
        </w:r>
      </w:ins>
    </w:p>
    <w:p>
      <w:pPr>
        <w:ind w:firstLine="420" w:firstLineChars="200"/>
        <w:rPr>
          <w:ins w:id="863" w:author="大橙子" w:date="2021-02-18T18:31:47Z"/>
          <w:rFonts w:hint="default"/>
          <w:lang w:val="en-US" w:eastAsia="zh-CN"/>
        </w:rPr>
      </w:pPr>
      <w:ins w:id="864" w:author="大橙子" w:date="2021-02-18T19:10:43Z">
        <w:r>
          <w:rPr>
            <w:rFonts w:hint="eastAsia"/>
            <w:lang w:val="en-US" w:eastAsia="zh-CN"/>
          </w:rPr>
          <w:t>人群</w:t>
        </w:r>
      </w:ins>
      <w:ins w:id="865" w:author="大橙子" w:date="2021-02-18T19:10:45Z">
        <w:r>
          <w:rPr>
            <w:rFonts w:hint="eastAsia"/>
            <w:lang w:val="en-US" w:eastAsia="zh-CN"/>
          </w:rPr>
          <w:t>对象</w:t>
        </w:r>
      </w:ins>
      <w:ins w:id="866" w:author="大橙子" w:date="2021-02-18T19:10:47Z">
        <w:r>
          <w:rPr>
            <w:rFonts w:hint="eastAsia"/>
            <w:lang w:val="en-US" w:eastAsia="zh-CN"/>
          </w:rPr>
          <w:t>管理</w:t>
        </w:r>
      </w:ins>
      <w:ins w:id="867" w:author="大橙子" w:date="2021-02-18T19:10:48Z">
        <w:r>
          <w:rPr>
            <w:rFonts w:hint="eastAsia"/>
            <w:lang w:val="en-US" w:eastAsia="zh-CN"/>
          </w:rPr>
          <w:t>的</w:t>
        </w:r>
      </w:ins>
      <w:ins w:id="868" w:author="大橙子" w:date="2021-02-18T19:10:50Z">
        <w:r>
          <w:rPr>
            <w:rFonts w:hint="eastAsia"/>
            <w:lang w:val="en-US" w:eastAsia="zh-CN"/>
          </w:rPr>
          <w:t>资源</w:t>
        </w:r>
      </w:ins>
      <w:ins w:id="869" w:author="大橙子" w:date="2021-02-18T19:10:52Z">
        <w:r>
          <w:rPr>
            <w:rFonts w:hint="eastAsia"/>
            <w:lang w:val="en-US" w:eastAsia="zh-CN"/>
          </w:rPr>
          <w:t>主要</w:t>
        </w:r>
      </w:ins>
      <w:ins w:id="870" w:author="大橙子" w:date="2021-02-18T19:10:55Z">
        <w:r>
          <w:rPr>
            <w:rFonts w:hint="eastAsia"/>
            <w:lang w:val="en-US" w:eastAsia="zh-CN"/>
          </w:rPr>
          <w:t>有</w:t>
        </w:r>
      </w:ins>
      <w:ins w:id="871" w:author="大橙子" w:date="2021-02-18T19:10:59Z">
        <w:r>
          <w:rPr>
            <w:rFonts w:hint="eastAsia"/>
            <w:lang w:val="en-US" w:eastAsia="zh-CN"/>
          </w:rPr>
          <w:t>3D</w:t>
        </w:r>
      </w:ins>
      <w:ins w:id="872" w:author="大橙子" w:date="2021-02-18T19:11:01Z">
        <w:r>
          <w:rPr>
            <w:rFonts w:hint="eastAsia"/>
            <w:lang w:val="en-US" w:eastAsia="zh-CN"/>
          </w:rPr>
          <w:t>模型</w:t>
        </w:r>
      </w:ins>
      <w:ins w:id="873" w:author="大橙子" w:date="2021-02-18T19:11:02Z">
        <w:r>
          <w:rPr>
            <w:rFonts w:hint="eastAsia"/>
            <w:lang w:val="en-US" w:eastAsia="zh-CN"/>
          </w:rPr>
          <w:t>资源</w:t>
        </w:r>
      </w:ins>
      <w:ins w:id="874" w:author="大橙子" w:date="2021-02-18T19:11:03Z">
        <w:r>
          <w:rPr>
            <w:rFonts w:hint="eastAsia"/>
            <w:lang w:val="en-US" w:eastAsia="zh-CN"/>
          </w:rPr>
          <w:t>、</w:t>
        </w:r>
      </w:ins>
      <w:ins w:id="875" w:author="大橙子" w:date="2021-02-18T19:11:08Z">
        <w:r>
          <w:rPr>
            <w:rFonts w:hint="eastAsia"/>
            <w:lang w:val="en-US" w:eastAsia="zh-CN"/>
          </w:rPr>
          <w:t>纹理</w:t>
        </w:r>
      </w:ins>
      <w:ins w:id="876" w:author="大橙子" w:date="2021-02-18T19:11:06Z">
        <w:r>
          <w:rPr>
            <w:rFonts w:hint="eastAsia"/>
            <w:lang w:val="en-US" w:eastAsia="zh-CN"/>
          </w:rPr>
          <w:t>贴图</w:t>
        </w:r>
      </w:ins>
      <w:ins w:id="877" w:author="大橙子" w:date="2021-02-18T19:11:10Z">
        <w:r>
          <w:rPr>
            <w:rFonts w:hint="eastAsia"/>
            <w:lang w:val="en-US" w:eastAsia="zh-CN"/>
          </w:rPr>
          <w:t>资源</w:t>
        </w:r>
      </w:ins>
      <w:ins w:id="878" w:author="大橙子" w:date="2021-02-18T19:11:11Z">
        <w:r>
          <w:rPr>
            <w:rFonts w:hint="eastAsia"/>
            <w:lang w:val="en-US" w:eastAsia="zh-CN"/>
          </w:rPr>
          <w:t>、</w:t>
        </w:r>
      </w:ins>
      <w:ins w:id="879" w:author="大橙子" w:date="2021-02-18T19:11:20Z">
        <w:r>
          <w:rPr>
            <w:rFonts w:hint="eastAsia"/>
            <w:lang w:val="en-US" w:eastAsia="zh-CN"/>
          </w:rPr>
          <w:t>骨骼</w:t>
        </w:r>
      </w:ins>
      <w:ins w:id="880" w:author="大橙子" w:date="2021-02-18T19:11:25Z">
        <w:r>
          <w:rPr>
            <w:rFonts w:hint="eastAsia"/>
            <w:lang w:val="en-US" w:eastAsia="zh-CN"/>
          </w:rPr>
          <w:t>动画</w:t>
        </w:r>
      </w:ins>
      <w:ins w:id="881" w:author="大橙子" w:date="2021-02-18T19:11:27Z">
        <w:r>
          <w:rPr>
            <w:rFonts w:hint="eastAsia"/>
            <w:lang w:val="en-US" w:eastAsia="zh-CN"/>
          </w:rPr>
          <w:t>数据</w:t>
        </w:r>
      </w:ins>
      <w:ins w:id="882" w:author="大橙子" w:date="2021-02-18T19:11:28Z">
        <w:r>
          <w:rPr>
            <w:rFonts w:hint="eastAsia"/>
            <w:lang w:val="en-US" w:eastAsia="zh-CN"/>
          </w:rPr>
          <w:t>、</w:t>
        </w:r>
      </w:ins>
      <w:ins w:id="883" w:author="大橙子" w:date="2021-02-18T19:11:33Z">
        <w:r>
          <w:rPr>
            <w:rFonts w:hint="eastAsia"/>
            <w:lang w:val="en-US" w:eastAsia="zh-CN"/>
          </w:rPr>
          <w:t>shader</w:t>
        </w:r>
      </w:ins>
      <w:ins w:id="884" w:author="大橙子" w:date="2021-02-18T19:11:35Z">
        <w:r>
          <w:rPr>
            <w:rFonts w:hint="eastAsia"/>
            <w:lang w:val="en-US" w:eastAsia="zh-CN"/>
          </w:rPr>
          <w:t>代码</w:t>
        </w:r>
      </w:ins>
      <w:ins w:id="885" w:author="大橙子" w:date="2021-02-18T19:11:39Z">
        <w:r>
          <w:rPr>
            <w:rFonts w:hint="eastAsia"/>
            <w:lang w:val="en-US" w:eastAsia="zh-CN"/>
          </w:rPr>
          <w:t>文件</w:t>
        </w:r>
      </w:ins>
      <w:ins w:id="886" w:author="大橙子" w:date="2021-02-18T19:11:46Z">
        <w:r>
          <w:rPr>
            <w:rFonts w:hint="eastAsia"/>
            <w:lang w:val="en-US" w:eastAsia="zh-CN"/>
          </w:rPr>
          <w:t>。</w:t>
        </w:r>
      </w:ins>
      <w:ins w:id="887" w:author="大橙子" w:date="2021-02-18T19:12:19Z">
        <w:r>
          <w:rPr>
            <w:rFonts w:hint="eastAsia"/>
            <w:lang w:val="en-US" w:eastAsia="zh-CN"/>
          </w:rPr>
          <w:t>对</w:t>
        </w:r>
      </w:ins>
      <w:ins w:id="888" w:author="大橙子" w:date="2021-02-18T19:12:21Z">
        <w:r>
          <w:rPr>
            <w:rFonts w:hint="eastAsia"/>
            <w:lang w:val="en-US" w:eastAsia="zh-CN"/>
          </w:rPr>
          <w:t>于</w:t>
        </w:r>
      </w:ins>
      <w:ins w:id="889" w:author="大橙子" w:date="2021-02-18T19:12:15Z">
        <w:r>
          <w:rPr>
            <w:rFonts w:hint="eastAsia"/>
            <w:lang w:val="en-US" w:eastAsia="zh-CN"/>
          </w:rPr>
          <w:t>3D模型资源</w:t>
        </w:r>
      </w:ins>
      <w:ins w:id="890" w:author="大橙子" w:date="2021-02-18T19:12:27Z">
        <w:r>
          <w:rPr>
            <w:rFonts w:hint="eastAsia"/>
            <w:lang w:val="en-US" w:eastAsia="zh-CN"/>
          </w:rPr>
          <w:t>，</w:t>
        </w:r>
      </w:ins>
      <w:ins w:id="891" w:author="大橙子" w:date="2021-02-18T19:12:33Z">
        <w:r>
          <w:rPr>
            <w:rFonts w:hint="eastAsia"/>
            <w:lang w:val="en-US" w:eastAsia="zh-CN"/>
          </w:rPr>
          <w:t>一个</w:t>
        </w:r>
      </w:ins>
      <w:ins w:id="892" w:author="大橙子" w:date="2021-02-18T19:12:35Z">
        <w:r>
          <w:rPr>
            <w:rFonts w:hint="eastAsia"/>
            <w:lang w:val="en-US" w:eastAsia="zh-CN"/>
          </w:rPr>
          <w:t>人群</w:t>
        </w:r>
      </w:ins>
      <w:ins w:id="893" w:author="大橙子" w:date="2021-02-18T19:12:38Z">
        <w:r>
          <w:rPr>
            <w:rFonts w:hint="eastAsia"/>
            <w:lang w:val="en-US" w:eastAsia="zh-CN"/>
          </w:rPr>
          <w:t>对象</w:t>
        </w:r>
      </w:ins>
      <w:ins w:id="894" w:author="大橙子" w:date="2021-02-18T19:12:49Z">
        <w:r>
          <w:rPr>
            <w:rFonts w:hint="eastAsia"/>
            <w:lang w:val="en-US" w:eastAsia="zh-CN"/>
          </w:rPr>
          <w:t>只有</w:t>
        </w:r>
      </w:ins>
      <w:ins w:id="895" w:author="大橙子" w:date="2021-02-18T19:12:50Z">
        <w:r>
          <w:rPr>
            <w:rFonts w:hint="eastAsia"/>
            <w:lang w:val="en-US" w:eastAsia="zh-CN"/>
          </w:rPr>
          <w:t>一个</w:t>
        </w:r>
      </w:ins>
      <w:ins w:id="896" w:author="大橙子" w:date="2021-02-18T19:12:56Z">
        <w:r>
          <w:rPr>
            <w:rFonts w:hint="eastAsia"/>
            <w:lang w:val="en-US" w:eastAsia="zh-CN"/>
          </w:rPr>
          <w:t>这种</w:t>
        </w:r>
      </w:ins>
      <w:ins w:id="897" w:author="大橙子" w:date="2021-02-18T19:12:59Z">
        <w:r>
          <w:rPr>
            <w:rFonts w:hint="eastAsia"/>
            <w:lang w:val="en-US" w:eastAsia="zh-CN"/>
          </w:rPr>
          <w:t>资源</w:t>
        </w:r>
      </w:ins>
      <w:ins w:id="898" w:author="大橙子" w:date="2021-02-18T19:13:00Z">
        <w:r>
          <w:rPr>
            <w:rFonts w:hint="eastAsia"/>
            <w:lang w:val="en-US" w:eastAsia="zh-CN"/>
          </w:rPr>
          <w:t>，</w:t>
        </w:r>
      </w:ins>
      <w:ins w:id="899" w:author="大橙子" w:date="2021-02-18T19:13:02Z">
        <w:r>
          <w:rPr>
            <w:rFonts w:hint="eastAsia"/>
            <w:lang w:val="en-US" w:eastAsia="zh-CN"/>
          </w:rPr>
          <w:t>即</w:t>
        </w:r>
      </w:ins>
      <w:ins w:id="900" w:author="大橙子" w:date="2021-02-18T19:13:04Z">
        <w:r>
          <w:rPr>
            <w:rFonts w:hint="eastAsia"/>
            <w:lang w:val="en-US" w:eastAsia="zh-CN"/>
          </w:rPr>
          <w:t>整个</w:t>
        </w:r>
      </w:ins>
      <w:ins w:id="901" w:author="大橙子" w:date="2021-02-18T19:13:06Z">
        <w:r>
          <w:rPr>
            <w:rFonts w:hint="eastAsia"/>
            <w:lang w:val="en-US" w:eastAsia="zh-CN"/>
          </w:rPr>
          <w:t>人群</w:t>
        </w:r>
      </w:ins>
      <w:ins w:id="902" w:author="大橙子" w:date="2021-02-18T19:13:12Z">
        <w:r>
          <w:rPr>
            <w:rFonts w:hint="eastAsia"/>
            <w:lang w:val="en-US" w:eastAsia="zh-CN"/>
          </w:rPr>
          <w:t>都</w:t>
        </w:r>
      </w:ins>
      <w:ins w:id="903" w:author="大橙子" w:date="2021-02-18T19:13:14Z">
        <w:r>
          <w:rPr>
            <w:rFonts w:hint="eastAsia"/>
            <w:lang w:val="en-US" w:eastAsia="zh-CN"/>
          </w:rPr>
          <w:t>对应</w:t>
        </w:r>
      </w:ins>
      <w:ins w:id="904" w:author="大橙子" w:date="2021-02-18T19:13:29Z">
        <w:r>
          <w:rPr>
            <w:rFonts w:hint="eastAsia"/>
            <w:lang w:val="en-US" w:eastAsia="zh-CN"/>
          </w:rPr>
          <w:t>同一个</w:t>
        </w:r>
      </w:ins>
      <w:ins w:id="905" w:author="大橙子" w:date="2021-02-18T19:13:30Z">
        <w:r>
          <w:rPr>
            <w:rFonts w:hint="eastAsia"/>
            <w:lang w:val="en-US" w:eastAsia="zh-CN"/>
          </w:rPr>
          <w:t>网格</w:t>
        </w:r>
      </w:ins>
      <w:ins w:id="906" w:author="大橙子" w:date="2021-02-18T19:13:31Z">
        <w:r>
          <w:rPr>
            <w:rFonts w:hint="eastAsia"/>
            <w:lang w:val="en-US" w:eastAsia="zh-CN"/>
          </w:rPr>
          <w:t>模型</w:t>
        </w:r>
      </w:ins>
      <w:ins w:id="907" w:author="大橙子" w:date="2021-02-18T19:13:52Z">
        <w:r>
          <w:rPr>
            <w:rFonts w:hint="eastAsia"/>
            <w:lang w:val="en-US" w:eastAsia="zh-CN"/>
          </w:rPr>
          <w:t>，</w:t>
        </w:r>
      </w:ins>
      <w:ins w:id="908" w:author="大橙子" w:date="2021-02-18T19:13:54Z">
        <w:r>
          <w:rPr>
            <w:rFonts w:hint="eastAsia"/>
            <w:lang w:val="en-US" w:eastAsia="zh-CN"/>
          </w:rPr>
          <w:t>如果</w:t>
        </w:r>
      </w:ins>
      <w:ins w:id="909" w:author="大橙子" w:date="2021-02-18T19:13:58Z">
        <w:r>
          <w:rPr>
            <w:rFonts w:hint="eastAsia"/>
            <w:lang w:val="en-US" w:eastAsia="zh-CN"/>
          </w:rPr>
          <w:t>要</w:t>
        </w:r>
      </w:ins>
      <w:ins w:id="910" w:author="大橙子" w:date="2021-02-18T19:13:59Z">
        <w:r>
          <w:rPr>
            <w:rFonts w:hint="eastAsia"/>
            <w:lang w:val="en-US" w:eastAsia="zh-CN"/>
          </w:rPr>
          <w:t>使用</w:t>
        </w:r>
      </w:ins>
      <w:ins w:id="911" w:author="大橙子" w:date="2021-02-18T19:14:02Z">
        <w:r>
          <w:rPr>
            <w:rFonts w:hint="eastAsia"/>
            <w:lang w:val="en-US" w:eastAsia="zh-CN"/>
          </w:rPr>
          <w:t>不同的</w:t>
        </w:r>
      </w:ins>
      <w:ins w:id="912" w:author="大橙子" w:date="2021-02-18T19:14:09Z">
        <w:r>
          <w:rPr>
            <w:rFonts w:hint="eastAsia"/>
            <w:lang w:val="en-US" w:eastAsia="zh-CN"/>
          </w:rPr>
          <w:t>网格</w:t>
        </w:r>
      </w:ins>
      <w:ins w:id="913" w:author="大橙子" w:date="2021-02-18T19:14:10Z">
        <w:r>
          <w:rPr>
            <w:rFonts w:hint="eastAsia"/>
            <w:lang w:val="en-US" w:eastAsia="zh-CN"/>
          </w:rPr>
          <w:t>需要</w:t>
        </w:r>
      </w:ins>
      <w:ins w:id="914" w:author="大橙子" w:date="2021-02-18T19:14:13Z">
        <w:r>
          <w:rPr>
            <w:rFonts w:hint="eastAsia"/>
            <w:lang w:val="en-US" w:eastAsia="zh-CN"/>
          </w:rPr>
          <w:t>创建</w:t>
        </w:r>
      </w:ins>
      <w:ins w:id="915" w:author="大橙子" w:date="2021-02-18T19:14:16Z">
        <w:r>
          <w:rPr>
            <w:rFonts w:hint="eastAsia"/>
            <w:lang w:val="en-US" w:eastAsia="zh-CN"/>
          </w:rPr>
          <w:t>新的</w:t>
        </w:r>
      </w:ins>
      <w:ins w:id="916" w:author="大橙子" w:date="2021-02-18T19:14:20Z">
        <w:r>
          <w:rPr>
            <w:rFonts w:hint="eastAsia"/>
            <w:lang w:val="en-US" w:eastAsia="zh-CN"/>
          </w:rPr>
          <w:t>人群</w:t>
        </w:r>
      </w:ins>
      <w:ins w:id="917" w:author="大橙子" w:date="2021-02-18T19:14:25Z">
        <w:r>
          <w:rPr>
            <w:rFonts w:hint="eastAsia"/>
            <w:lang w:val="en-US" w:eastAsia="zh-CN"/>
          </w:rPr>
          <w:t>对象，</w:t>
        </w:r>
      </w:ins>
      <w:ins w:id="918" w:author="大橙子" w:date="2021-02-18T19:14:26Z">
        <w:r>
          <w:rPr>
            <w:rFonts w:hint="eastAsia"/>
            <w:lang w:val="en-US" w:eastAsia="zh-CN"/>
          </w:rPr>
          <w:t>在</w:t>
        </w:r>
      </w:ins>
      <w:ins w:id="919" w:author="大橙子" w:date="2021-02-18T19:14:28Z">
        <w:r>
          <w:rPr>
            <w:rFonts w:hint="eastAsia"/>
            <w:lang w:val="en-US" w:eastAsia="zh-CN"/>
          </w:rPr>
          <w:t>项目</w:t>
        </w:r>
      </w:ins>
      <w:ins w:id="920" w:author="大橙子" w:date="2021-02-18T19:14:29Z">
        <w:r>
          <w:rPr>
            <w:rFonts w:hint="eastAsia"/>
            <w:lang w:val="en-US" w:eastAsia="zh-CN"/>
          </w:rPr>
          <w:t>中</w:t>
        </w:r>
      </w:ins>
      <w:ins w:id="921" w:author="大橙子" w:date="2021-02-18T19:14:31Z">
        <w:r>
          <w:rPr>
            <w:rFonts w:hint="eastAsia"/>
            <w:lang w:val="en-US" w:eastAsia="zh-CN"/>
          </w:rPr>
          <w:t>我们</w:t>
        </w:r>
      </w:ins>
      <w:ins w:id="922" w:author="大橙子" w:date="2021-02-18T19:14:33Z">
        <w:r>
          <w:rPr>
            <w:rFonts w:hint="eastAsia"/>
            <w:lang w:val="en-US" w:eastAsia="zh-CN"/>
          </w:rPr>
          <w:t>就</w:t>
        </w:r>
      </w:ins>
      <w:ins w:id="923" w:author="大橙子" w:date="2021-02-18T19:14:35Z">
        <w:r>
          <w:rPr>
            <w:rFonts w:hint="eastAsia"/>
            <w:lang w:val="en-US" w:eastAsia="zh-CN"/>
          </w:rPr>
          <w:t>是</w:t>
        </w:r>
      </w:ins>
      <w:ins w:id="924" w:author="大橙子" w:date="2021-02-18T19:14:37Z">
        <w:r>
          <w:rPr>
            <w:rFonts w:hint="eastAsia"/>
            <w:lang w:val="en-US" w:eastAsia="zh-CN"/>
          </w:rPr>
          <w:t>男性</w:t>
        </w:r>
      </w:ins>
      <w:ins w:id="925" w:author="大橙子" w:date="2021-02-18T19:14:44Z">
        <w:r>
          <w:rPr>
            <w:rFonts w:hint="eastAsia"/>
            <w:lang w:val="en-US" w:eastAsia="zh-CN"/>
          </w:rPr>
          <w:t>模型</w:t>
        </w:r>
      </w:ins>
      <w:ins w:id="926" w:author="大橙子" w:date="2021-02-18T19:14:45Z">
        <w:r>
          <w:rPr>
            <w:rFonts w:hint="eastAsia"/>
            <w:lang w:val="en-US" w:eastAsia="zh-CN"/>
          </w:rPr>
          <w:t>对应</w:t>
        </w:r>
      </w:ins>
      <w:ins w:id="927" w:author="大橙子" w:date="2021-02-18T19:14:47Z">
        <w:r>
          <w:rPr>
            <w:rFonts w:hint="eastAsia"/>
            <w:lang w:val="en-US" w:eastAsia="zh-CN"/>
          </w:rPr>
          <w:t>一个</w:t>
        </w:r>
      </w:ins>
      <w:ins w:id="928" w:author="大橙子" w:date="2021-02-18T19:14:50Z">
        <w:r>
          <w:rPr>
            <w:rFonts w:hint="eastAsia"/>
            <w:lang w:val="en-US" w:eastAsia="zh-CN"/>
          </w:rPr>
          <w:t>人群</w:t>
        </w:r>
      </w:ins>
      <w:ins w:id="929" w:author="大橙子" w:date="2021-02-18T19:15:17Z">
        <w:r>
          <w:rPr>
            <w:rFonts w:hint="eastAsia"/>
            <w:lang w:val="en-US" w:eastAsia="zh-CN"/>
          </w:rPr>
          <w:t>对象</w:t>
        </w:r>
      </w:ins>
      <w:ins w:id="930" w:author="大橙子" w:date="2021-02-18T19:14:51Z">
        <w:r>
          <w:rPr>
            <w:rFonts w:hint="eastAsia"/>
            <w:lang w:val="en-US" w:eastAsia="zh-CN"/>
          </w:rPr>
          <w:t>，</w:t>
        </w:r>
      </w:ins>
      <w:ins w:id="931" w:author="大橙子" w:date="2021-02-18T19:14:56Z">
        <w:r>
          <w:rPr>
            <w:rFonts w:hint="eastAsia"/>
            <w:lang w:val="en-US" w:eastAsia="zh-CN"/>
          </w:rPr>
          <w:t>女性</w:t>
        </w:r>
      </w:ins>
      <w:ins w:id="932" w:author="大橙子" w:date="2021-02-18T19:14:58Z">
        <w:r>
          <w:rPr>
            <w:rFonts w:hint="eastAsia"/>
            <w:lang w:val="en-US" w:eastAsia="zh-CN"/>
          </w:rPr>
          <w:t>模型</w:t>
        </w:r>
      </w:ins>
      <w:ins w:id="933" w:author="大橙子" w:date="2021-02-18T19:15:01Z">
        <w:r>
          <w:rPr>
            <w:rFonts w:hint="eastAsia"/>
            <w:lang w:val="en-US" w:eastAsia="zh-CN"/>
          </w:rPr>
          <w:t>对应</w:t>
        </w:r>
      </w:ins>
      <w:ins w:id="934" w:author="大橙子" w:date="2021-02-18T19:15:05Z">
        <w:r>
          <w:rPr>
            <w:rFonts w:hint="eastAsia"/>
            <w:lang w:val="en-US" w:eastAsia="zh-CN"/>
          </w:rPr>
          <w:t>另一个</w:t>
        </w:r>
      </w:ins>
      <w:ins w:id="935" w:author="大橙子" w:date="2021-02-18T19:15:07Z">
        <w:r>
          <w:rPr>
            <w:rFonts w:hint="eastAsia"/>
            <w:lang w:val="en-US" w:eastAsia="zh-CN"/>
          </w:rPr>
          <w:t>人群</w:t>
        </w:r>
      </w:ins>
      <w:ins w:id="936" w:author="大橙子" w:date="2021-02-18T19:15:09Z">
        <w:r>
          <w:rPr>
            <w:rFonts w:hint="eastAsia"/>
            <w:lang w:val="en-US" w:eastAsia="zh-CN"/>
          </w:rPr>
          <w:t>对象</w:t>
        </w:r>
      </w:ins>
      <w:ins w:id="937" w:author="大橙子" w:date="2021-02-18T19:13:37Z">
        <w:r>
          <w:rPr>
            <w:rFonts w:hint="eastAsia"/>
            <w:lang w:val="en-US" w:eastAsia="zh-CN"/>
          </w:rPr>
          <w:t>。</w:t>
        </w:r>
      </w:ins>
      <w:ins w:id="938" w:author="大橙子" w:date="2021-02-18T19:15:33Z">
        <w:r>
          <w:rPr>
            <w:rFonts w:hint="eastAsia"/>
            <w:lang w:val="en-US" w:eastAsia="zh-CN"/>
          </w:rPr>
          <w:t>一个</w:t>
        </w:r>
      </w:ins>
      <w:ins w:id="939" w:author="大橙子" w:date="2021-02-18T19:15:35Z">
        <w:r>
          <w:rPr>
            <w:rFonts w:hint="eastAsia"/>
            <w:lang w:val="en-US" w:eastAsia="zh-CN"/>
          </w:rPr>
          <w:t>人群</w:t>
        </w:r>
      </w:ins>
      <w:ins w:id="940" w:author="大橙子" w:date="2021-02-18T19:15:55Z">
        <w:r>
          <w:rPr>
            <w:rFonts w:hint="eastAsia"/>
            <w:lang w:val="en-US" w:eastAsia="zh-CN"/>
          </w:rPr>
          <w:t>可以</w:t>
        </w:r>
      </w:ins>
      <w:ins w:id="941" w:author="大橙子" w:date="2021-02-18T19:15:38Z">
        <w:r>
          <w:rPr>
            <w:rFonts w:hint="eastAsia"/>
            <w:lang w:val="en-US" w:eastAsia="zh-CN"/>
          </w:rPr>
          <w:t>对应</w:t>
        </w:r>
      </w:ins>
      <w:ins w:id="942" w:author="大橙子" w:date="2021-02-18T19:15:43Z">
        <w:r>
          <w:rPr>
            <w:rFonts w:hint="eastAsia"/>
            <w:lang w:val="en-US" w:eastAsia="zh-CN"/>
          </w:rPr>
          <w:t>多</w:t>
        </w:r>
      </w:ins>
      <w:ins w:id="943" w:author="大橙子" w:date="2021-02-18T19:16:02Z">
        <w:r>
          <w:rPr>
            <w:rFonts w:hint="eastAsia"/>
            <w:lang w:val="en-US" w:eastAsia="zh-CN"/>
          </w:rPr>
          <w:t>套</w:t>
        </w:r>
      </w:ins>
      <w:ins w:id="944" w:author="大橙子" w:date="2021-02-18T19:13:40Z">
        <w:r>
          <w:rPr>
            <w:rFonts w:hint="eastAsia"/>
            <w:lang w:val="en-US" w:eastAsia="zh-CN"/>
          </w:rPr>
          <w:t>纹理</w:t>
        </w:r>
      </w:ins>
      <w:ins w:id="945" w:author="大橙子" w:date="2021-02-18T19:13:42Z">
        <w:r>
          <w:rPr>
            <w:rFonts w:hint="eastAsia"/>
            <w:lang w:val="en-US" w:eastAsia="zh-CN"/>
          </w:rPr>
          <w:t>贴图</w:t>
        </w:r>
      </w:ins>
      <w:ins w:id="946" w:author="大橙子" w:date="2021-02-18T19:13:44Z">
        <w:r>
          <w:rPr>
            <w:rFonts w:hint="eastAsia"/>
            <w:lang w:val="en-US" w:eastAsia="zh-CN"/>
          </w:rPr>
          <w:t>资源</w:t>
        </w:r>
      </w:ins>
      <w:ins w:id="947" w:author="大橙子" w:date="2021-02-18T19:18:56Z">
        <w:r>
          <w:rPr>
            <w:rFonts w:hint="eastAsia"/>
            <w:lang w:val="en-US" w:eastAsia="zh-CN"/>
          </w:rPr>
          <w:t>以及</w:t>
        </w:r>
      </w:ins>
      <w:ins w:id="948" w:author="大橙子" w:date="2021-02-18T19:19:01Z">
        <w:r>
          <w:rPr>
            <w:rFonts w:hint="eastAsia"/>
            <w:lang w:val="en-US" w:eastAsia="zh-CN"/>
          </w:rPr>
          <w:t>多套</w:t>
        </w:r>
      </w:ins>
      <w:ins w:id="949" w:author="大橙子" w:date="2021-02-18T19:19:06Z">
        <w:r>
          <w:rPr>
            <w:rFonts w:hint="eastAsia"/>
            <w:lang w:val="en-US" w:eastAsia="zh-CN"/>
          </w:rPr>
          <w:t>骨骼</w:t>
        </w:r>
      </w:ins>
      <w:ins w:id="950" w:author="大橙子" w:date="2021-02-18T19:19:07Z">
        <w:r>
          <w:rPr>
            <w:rFonts w:hint="eastAsia"/>
            <w:lang w:val="en-US" w:eastAsia="zh-CN"/>
          </w:rPr>
          <w:t>动画</w:t>
        </w:r>
      </w:ins>
      <w:ins w:id="951" w:author="大橙子" w:date="2021-02-18T19:15:45Z">
        <w:r>
          <w:rPr>
            <w:rFonts w:hint="eastAsia"/>
            <w:lang w:val="en-US" w:eastAsia="zh-CN"/>
          </w:rPr>
          <w:t>，</w:t>
        </w:r>
      </w:ins>
      <w:ins w:id="952" w:author="大橙子" w:date="2021-02-18T19:16:33Z">
        <w:r>
          <w:rPr>
            <w:rFonts w:hint="eastAsia"/>
            <w:lang w:val="en-US" w:eastAsia="zh-CN"/>
          </w:rPr>
          <w:t>单个</w:t>
        </w:r>
      </w:ins>
      <w:ins w:id="953" w:author="大橙子" w:date="2021-02-18T19:16:34Z">
        <w:r>
          <w:rPr>
            <w:rFonts w:hint="eastAsia"/>
            <w:lang w:val="en-US" w:eastAsia="zh-CN"/>
          </w:rPr>
          <w:t>人</w:t>
        </w:r>
      </w:ins>
      <w:ins w:id="954" w:author="大橙子" w:date="2021-02-18T19:16:39Z">
        <w:r>
          <w:rPr>
            <w:rFonts w:hint="eastAsia"/>
            <w:lang w:val="en-US" w:eastAsia="zh-CN"/>
          </w:rPr>
          <w:t>物</w:t>
        </w:r>
      </w:ins>
      <w:ins w:id="955" w:author="大橙子" w:date="2021-02-18T19:16:41Z">
        <w:r>
          <w:rPr>
            <w:rFonts w:hint="eastAsia"/>
            <w:lang w:val="en-US" w:eastAsia="zh-CN"/>
          </w:rPr>
          <w:t>对象</w:t>
        </w:r>
      </w:ins>
      <w:ins w:id="956" w:author="大橙子" w:date="2021-02-18T19:16:46Z">
        <w:r>
          <w:rPr>
            <w:rFonts w:hint="eastAsia"/>
            <w:lang w:val="en-US" w:eastAsia="zh-CN"/>
          </w:rPr>
          <w:t>可以</w:t>
        </w:r>
      </w:ins>
      <w:ins w:id="957" w:author="大橙子" w:date="2021-02-18T19:16:48Z">
        <w:r>
          <w:rPr>
            <w:rFonts w:hint="eastAsia"/>
            <w:lang w:val="en-US" w:eastAsia="zh-CN"/>
          </w:rPr>
          <w:t>使用</w:t>
        </w:r>
      </w:ins>
      <w:ins w:id="958" w:author="大橙子" w:date="2021-02-18T19:17:06Z">
        <w:r>
          <w:rPr>
            <w:rFonts w:hint="eastAsia"/>
            <w:lang w:val="en-US" w:eastAsia="zh-CN"/>
          </w:rPr>
          <w:t>其中的</w:t>
        </w:r>
      </w:ins>
      <w:ins w:id="959" w:author="大橙子" w:date="2021-02-18T19:17:10Z">
        <w:r>
          <w:rPr>
            <w:rFonts w:hint="eastAsia"/>
            <w:lang w:val="en-US" w:eastAsia="zh-CN"/>
          </w:rPr>
          <w:t>任意</w:t>
        </w:r>
      </w:ins>
      <w:ins w:id="960" w:author="大橙子" w:date="2021-02-18T19:17:11Z">
        <w:r>
          <w:rPr>
            <w:rFonts w:hint="eastAsia"/>
            <w:lang w:val="en-US" w:eastAsia="zh-CN"/>
          </w:rPr>
          <w:t>一套</w:t>
        </w:r>
      </w:ins>
      <w:ins w:id="961" w:author="大橙子" w:date="2021-02-18T19:17:26Z">
        <w:r>
          <w:rPr>
            <w:rFonts w:hint="eastAsia"/>
            <w:lang w:val="en-US" w:eastAsia="zh-CN"/>
          </w:rPr>
          <w:t>贴图</w:t>
        </w:r>
      </w:ins>
      <w:ins w:id="962" w:author="大橙子" w:date="2021-02-18T19:19:18Z">
        <w:r>
          <w:rPr>
            <w:rFonts w:hint="eastAsia"/>
            <w:lang w:val="en-US" w:eastAsia="zh-CN"/>
          </w:rPr>
          <w:t>以及</w:t>
        </w:r>
      </w:ins>
      <w:ins w:id="963" w:author="大橙子" w:date="2021-02-18T19:19:20Z">
        <w:r>
          <w:rPr>
            <w:rFonts w:hint="eastAsia"/>
            <w:lang w:val="en-US" w:eastAsia="zh-CN"/>
          </w:rPr>
          <w:t>任意</w:t>
        </w:r>
      </w:ins>
      <w:ins w:id="964" w:author="大橙子" w:date="2021-02-18T19:19:25Z">
        <w:r>
          <w:rPr>
            <w:rFonts w:hint="eastAsia"/>
            <w:lang w:val="en-US" w:eastAsia="zh-CN"/>
          </w:rPr>
          <w:t>一个</w:t>
        </w:r>
      </w:ins>
      <w:ins w:id="965" w:author="大橙子" w:date="2021-02-18T19:19:29Z">
        <w:r>
          <w:rPr>
            <w:rFonts w:hint="eastAsia"/>
            <w:lang w:val="en-US" w:eastAsia="zh-CN"/>
          </w:rPr>
          <w:t>动画</w:t>
        </w:r>
      </w:ins>
      <w:ins w:id="966" w:author="大橙子" w:date="2021-02-18T19:17:30Z">
        <w:r>
          <w:rPr>
            <w:rFonts w:hint="eastAsia"/>
            <w:lang w:val="en-US" w:eastAsia="zh-CN"/>
          </w:rPr>
          <w:t>，</w:t>
        </w:r>
      </w:ins>
      <w:ins w:id="967" w:author="大橙子" w:date="2021-02-18T19:17:32Z">
        <w:r>
          <w:rPr>
            <w:rFonts w:hint="eastAsia"/>
            <w:lang w:val="en-US" w:eastAsia="zh-CN"/>
          </w:rPr>
          <w:t>并且</w:t>
        </w:r>
      </w:ins>
      <w:ins w:id="968" w:author="大橙子" w:date="2021-02-18T19:17:44Z">
        <w:r>
          <w:rPr>
            <w:rFonts w:hint="eastAsia"/>
            <w:lang w:val="en-US" w:eastAsia="zh-CN"/>
          </w:rPr>
          <w:t>身体</w:t>
        </w:r>
      </w:ins>
      <w:ins w:id="969" w:author="大橙子" w:date="2021-02-18T19:17:45Z">
        <w:r>
          <w:rPr>
            <w:rFonts w:hint="eastAsia"/>
            <w:lang w:val="en-US" w:eastAsia="zh-CN"/>
          </w:rPr>
          <w:t>的</w:t>
        </w:r>
      </w:ins>
      <w:ins w:id="970" w:author="大橙子" w:date="2021-02-18T19:17:46Z">
        <w:r>
          <w:rPr>
            <w:rFonts w:hint="eastAsia"/>
            <w:lang w:val="en-US" w:eastAsia="zh-CN"/>
          </w:rPr>
          <w:t>不同</w:t>
        </w:r>
      </w:ins>
      <w:ins w:id="971" w:author="大橙子" w:date="2021-02-18T19:17:48Z">
        <w:r>
          <w:rPr>
            <w:rFonts w:hint="eastAsia"/>
            <w:lang w:val="en-US" w:eastAsia="zh-CN"/>
          </w:rPr>
          <w:t>部位</w:t>
        </w:r>
      </w:ins>
      <w:ins w:id="972" w:author="大橙子" w:date="2021-02-18T19:17:50Z">
        <w:r>
          <w:rPr>
            <w:rFonts w:hint="eastAsia"/>
            <w:lang w:val="en-US" w:eastAsia="zh-CN"/>
          </w:rPr>
          <w:t>可以</w:t>
        </w:r>
      </w:ins>
      <w:ins w:id="973" w:author="大橙子" w:date="2021-02-18T19:17:51Z">
        <w:r>
          <w:rPr>
            <w:rFonts w:hint="eastAsia"/>
            <w:lang w:val="en-US" w:eastAsia="zh-CN"/>
          </w:rPr>
          <w:t>使用</w:t>
        </w:r>
      </w:ins>
      <w:ins w:id="974" w:author="大橙子" w:date="2021-02-18T19:17:54Z">
        <w:r>
          <w:rPr>
            <w:rFonts w:hint="eastAsia"/>
            <w:lang w:val="en-US" w:eastAsia="zh-CN"/>
          </w:rPr>
          <w:t>不同的</w:t>
        </w:r>
      </w:ins>
      <w:ins w:id="975" w:author="大橙子" w:date="2021-02-18T19:17:56Z">
        <w:r>
          <w:rPr>
            <w:rFonts w:hint="eastAsia"/>
            <w:lang w:val="en-US" w:eastAsia="zh-CN"/>
          </w:rPr>
          <w:t>贴图</w:t>
        </w:r>
      </w:ins>
      <w:ins w:id="976" w:author="大橙子" w:date="2021-02-18T19:17:57Z">
        <w:r>
          <w:rPr>
            <w:rFonts w:hint="eastAsia"/>
            <w:lang w:val="en-US" w:eastAsia="zh-CN"/>
          </w:rPr>
          <w:t>，</w:t>
        </w:r>
      </w:ins>
      <w:ins w:id="977" w:author="大橙子" w:date="2021-02-18T19:17:59Z">
        <w:r>
          <w:rPr>
            <w:rFonts w:hint="eastAsia"/>
            <w:lang w:val="en-US" w:eastAsia="zh-CN"/>
          </w:rPr>
          <w:t>如</w:t>
        </w:r>
      </w:ins>
      <w:ins w:id="978" w:author="大橙子" w:date="2021-02-18T19:18:10Z">
        <w:r>
          <w:rPr>
            <w:rFonts w:hint="eastAsia"/>
            <w:lang w:val="en-US" w:eastAsia="zh-CN"/>
          </w:rPr>
          <w:t>头部</w:t>
        </w:r>
      </w:ins>
      <w:ins w:id="979" w:author="大橙子" w:date="2021-02-18T19:18:13Z">
        <w:r>
          <w:rPr>
            <w:rFonts w:hint="eastAsia"/>
            <w:lang w:val="en-US" w:eastAsia="zh-CN"/>
          </w:rPr>
          <w:t>使用1</w:t>
        </w:r>
      </w:ins>
      <w:ins w:id="980" w:author="大橙子" w:date="2021-02-18T19:18:17Z">
        <w:r>
          <w:rPr>
            <w:rFonts w:hint="eastAsia"/>
            <w:lang w:val="en-US" w:eastAsia="zh-CN"/>
          </w:rPr>
          <w:t>号</w:t>
        </w:r>
      </w:ins>
      <w:ins w:id="981" w:author="大橙子" w:date="2021-02-18T19:18:19Z">
        <w:r>
          <w:rPr>
            <w:rFonts w:hint="eastAsia"/>
            <w:lang w:val="en-US" w:eastAsia="zh-CN"/>
          </w:rPr>
          <w:t>贴图</w:t>
        </w:r>
      </w:ins>
      <w:ins w:id="982" w:author="大橙子" w:date="2021-02-18T19:18:26Z">
        <w:r>
          <w:rPr>
            <w:rFonts w:hint="eastAsia"/>
            <w:lang w:val="en-US" w:eastAsia="zh-CN"/>
          </w:rPr>
          <w:t>下身</w:t>
        </w:r>
      </w:ins>
      <w:ins w:id="983" w:author="大橙子" w:date="2021-02-18T19:18:27Z">
        <w:r>
          <w:rPr>
            <w:rFonts w:hint="eastAsia"/>
            <w:lang w:val="en-US" w:eastAsia="zh-CN"/>
          </w:rPr>
          <w:t>的</w:t>
        </w:r>
      </w:ins>
      <w:ins w:id="984" w:author="大橙子" w:date="2021-02-18T19:18:30Z">
        <w:r>
          <w:rPr>
            <w:rFonts w:hint="eastAsia"/>
            <w:lang w:val="en-US" w:eastAsia="zh-CN"/>
          </w:rPr>
          <w:t>裤子</w:t>
        </w:r>
      </w:ins>
      <w:ins w:id="985" w:author="大橙子" w:date="2021-02-18T19:18:31Z">
        <w:r>
          <w:rPr>
            <w:rFonts w:hint="eastAsia"/>
            <w:lang w:val="en-US" w:eastAsia="zh-CN"/>
          </w:rPr>
          <w:t>使用</w:t>
        </w:r>
      </w:ins>
      <w:ins w:id="986" w:author="大橙子" w:date="2021-02-18T19:18:32Z">
        <w:r>
          <w:rPr>
            <w:rFonts w:hint="eastAsia"/>
            <w:lang w:val="en-US" w:eastAsia="zh-CN"/>
          </w:rPr>
          <w:t>2</w:t>
        </w:r>
      </w:ins>
      <w:ins w:id="987" w:author="大橙子" w:date="2021-02-18T19:18:34Z">
        <w:r>
          <w:rPr>
            <w:rFonts w:hint="eastAsia"/>
            <w:lang w:val="en-US" w:eastAsia="zh-CN"/>
          </w:rPr>
          <w:t>号</w:t>
        </w:r>
      </w:ins>
      <w:ins w:id="988" w:author="大橙子" w:date="2021-02-18T19:18:36Z">
        <w:r>
          <w:rPr>
            <w:rFonts w:hint="eastAsia"/>
            <w:lang w:val="en-US" w:eastAsia="zh-CN"/>
          </w:rPr>
          <w:t>贴图</w:t>
        </w:r>
      </w:ins>
      <w:ins w:id="989" w:author="大橙子" w:date="2021-02-18T19:18:44Z">
        <w:r>
          <w:rPr>
            <w:rFonts w:hint="eastAsia"/>
            <w:lang w:val="en-US" w:eastAsia="zh-CN"/>
          </w:rPr>
          <w:t>。</w:t>
        </w:r>
      </w:ins>
      <w:ins w:id="990" w:author="大橙子" w:date="2021-02-18T19:19:53Z">
        <w:r>
          <w:rPr>
            <w:rFonts w:hint="eastAsia"/>
            <w:lang w:val="en-US" w:eastAsia="zh-CN"/>
          </w:rPr>
          <w:t>由于</w:t>
        </w:r>
      </w:ins>
      <w:ins w:id="991" w:author="大橙子" w:date="2021-02-18T19:19:57Z">
        <w:r>
          <w:rPr>
            <w:rFonts w:hint="eastAsia"/>
            <w:lang w:val="en-US" w:eastAsia="zh-CN"/>
          </w:rPr>
          <w:t>动态</w:t>
        </w:r>
      </w:ins>
      <w:ins w:id="992" w:author="大橙子" w:date="2021-02-18T19:20:02Z">
        <w:r>
          <w:rPr>
            <w:rFonts w:hint="eastAsia"/>
            <w:lang w:val="en-US" w:eastAsia="zh-CN"/>
          </w:rPr>
          <w:t>文件</w:t>
        </w:r>
      </w:ins>
      <w:ins w:id="993" w:author="大橙子" w:date="2021-02-18T19:20:04Z">
        <w:r>
          <w:rPr>
            <w:rFonts w:hint="eastAsia"/>
            <w:lang w:val="en-US" w:eastAsia="zh-CN"/>
          </w:rPr>
          <w:t>和</w:t>
        </w:r>
      </w:ins>
      <w:ins w:id="994" w:author="大橙子" w:date="2021-02-18T19:20:09Z">
        <w:r>
          <w:rPr>
            <w:rFonts w:hint="eastAsia"/>
            <w:lang w:val="en-US" w:eastAsia="zh-CN"/>
          </w:rPr>
          <w:t>静态</w:t>
        </w:r>
      </w:ins>
      <w:ins w:id="995" w:author="大橙子" w:date="2021-02-18T19:20:11Z">
        <w:r>
          <w:rPr>
            <w:rFonts w:hint="eastAsia"/>
            <w:lang w:val="en-US" w:eastAsia="zh-CN"/>
          </w:rPr>
          <w:t>的</w:t>
        </w:r>
      </w:ins>
      <w:ins w:id="996" w:author="大橙子" w:date="2021-02-18T19:20:17Z">
        <w:r>
          <w:rPr>
            <w:rFonts w:hint="eastAsia"/>
            <w:lang w:val="en-US" w:eastAsia="zh-CN"/>
          </w:rPr>
          <w:t>shader</w:t>
        </w:r>
      </w:ins>
      <w:ins w:id="997" w:author="大橙子" w:date="2021-02-18T19:20:20Z">
        <w:r>
          <w:rPr>
            <w:rFonts w:hint="eastAsia"/>
            <w:lang w:val="en-US" w:eastAsia="zh-CN"/>
          </w:rPr>
          <w:t>代码</w:t>
        </w:r>
      </w:ins>
      <w:ins w:id="998" w:author="大橙子" w:date="2021-02-18T19:20:24Z">
        <w:r>
          <w:rPr>
            <w:rFonts w:hint="eastAsia"/>
            <w:lang w:val="en-US" w:eastAsia="zh-CN"/>
          </w:rPr>
          <w:t>是</w:t>
        </w:r>
      </w:ins>
      <w:ins w:id="999" w:author="大橙子" w:date="2021-02-18T19:20:26Z">
        <w:r>
          <w:rPr>
            <w:rFonts w:hint="eastAsia"/>
            <w:lang w:val="en-US" w:eastAsia="zh-CN"/>
          </w:rPr>
          <w:t>分别</w:t>
        </w:r>
      </w:ins>
      <w:ins w:id="1000" w:author="大橙子" w:date="2021-02-18T19:20:29Z">
        <w:r>
          <w:rPr>
            <w:rFonts w:hint="eastAsia"/>
            <w:lang w:val="en-US" w:eastAsia="zh-CN"/>
          </w:rPr>
          <w:t>存放</w:t>
        </w:r>
      </w:ins>
      <w:ins w:id="1001" w:author="大橙子" w:date="2021-02-18T19:20:30Z">
        <w:r>
          <w:rPr>
            <w:rFonts w:hint="eastAsia"/>
            <w:lang w:val="en-US" w:eastAsia="zh-CN"/>
          </w:rPr>
          <w:t>在</w:t>
        </w:r>
      </w:ins>
      <w:ins w:id="1002" w:author="大橙子" w:date="2021-02-18T19:20:32Z">
        <w:r>
          <w:rPr>
            <w:rFonts w:hint="eastAsia"/>
            <w:lang w:val="en-US" w:eastAsia="zh-CN"/>
          </w:rPr>
          <w:t>两个</w:t>
        </w:r>
      </w:ins>
      <w:ins w:id="1003" w:author="大橙子" w:date="2021-02-18T19:20:33Z">
        <w:r>
          <w:rPr>
            <w:rFonts w:hint="eastAsia"/>
            <w:lang w:val="en-US" w:eastAsia="zh-CN"/>
          </w:rPr>
          <w:t>文件</w:t>
        </w:r>
      </w:ins>
      <w:ins w:id="1004" w:author="大橙子" w:date="2021-02-18T19:20:37Z">
        <w:r>
          <w:rPr>
            <w:rFonts w:hint="eastAsia"/>
            <w:lang w:val="en-US" w:eastAsia="zh-CN"/>
          </w:rPr>
          <w:t>中的</w:t>
        </w:r>
      </w:ins>
      <w:ins w:id="1005" w:author="大橙子" w:date="2021-02-18T19:16:05Z">
        <w:r>
          <w:rPr>
            <w:rFonts w:hint="eastAsia"/>
            <w:lang w:val="en-US" w:eastAsia="zh-CN"/>
          </w:rPr>
          <w:t>，</w:t>
        </w:r>
      </w:ins>
      <w:ins w:id="1006" w:author="大橙子" w:date="2021-02-18T19:20:42Z">
        <w:r>
          <w:rPr>
            <w:rFonts w:hint="eastAsia"/>
            <w:lang w:val="en-US" w:eastAsia="zh-CN"/>
          </w:rPr>
          <w:t>所以</w:t>
        </w:r>
      </w:ins>
      <w:ins w:id="1007" w:author="大橙子" w:date="2021-02-18T19:20:50Z">
        <w:r>
          <w:rPr>
            <w:rFonts w:hint="eastAsia"/>
            <w:lang w:val="en-US" w:eastAsia="zh-CN"/>
          </w:rPr>
          <w:t>人群</w:t>
        </w:r>
      </w:ins>
      <w:ins w:id="1008" w:author="大橙子" w:date="2021-02-18T19:20:54Z">
        <w:r>
          <w:rPr>
            <w:rFonts w:hint="eastAsia"/>
            <w:lang w:val="en-US" w:eastAsia="zh-CN"/>
          </w:rPr>
          <w:t>对象</w:t>
        </w:r>
      </w:ins>
      <w:ins w:id="1009" w:author="大橙子" w:date="2021-02-18T19:20:57Z">
        <w:r>
          <w:rPr>
            <w:rFonts w:hint="eastAsia"/>
            <w:lang w:val="en-US" w:eastAsia="zh-CN"/>
          </w:rPr>
          <w:t>还要</w:t>
        </w:r>
      </w:ins>
      <w:ins w:id="1010" w:author="大橙子" w:date="2021-02-18T19:21:05Z">
        <w:r>
          <w:rPr>
            <w:rFonts w:hint="eastAsia"/>
            <w:lang w:val="en-US" w:eastAsia="zh-CN"/>
          </w:rPr>
          <w:t>负责</w:t>
        </w:r>
      </w:ins>
      <w:ins w:id="1011" w:author="大橙子" w:date="2021-02-18T19:21:13Z">
        <w:r>
          <w:rPr>
            <w:rFonts w:hint="eastAsia"/>
            <w:lang w:val="en-US" w:eastAsia="zh-CN"/>
          </w:rPr>
          <w:t>shader</w:t>
        </w:r>
      </w:ins>
      <w:ins w:id="1012" w:author="大橙子" w:date="2021-02-18T19:21:15Z">
        <w:r>
          <w:rPr>
            <w:rFonts w:hint="eastAsia"/>
            <w:lang w:val="en-US" w:eastAsia="zh-CN"/>
          </w:rPr>
          <w:t>代码</w:t>
        </w:r>
      </w:ins>
      <w:ins w:id="1013" w:author="大橙子" w:date="2021-02-18T19:21:16Z">
        <w:r>
          <w:rPr>
            <w:rFonts w:hint="eastAsia"/>
            <w:lang w:val="en-US" w:eastAsia="zh-CN"/>
          </w:rPr>
          <w:t>文件</w:t>
        </w:r>
      </w:ins>
      <w:ins w:id="1014" w:author="大橙子" w:date="2021-02-18T19:21:17Z">
        <w:r>
          <w:rPr>
            <w:rFonts w:hint="eastAsia"/>
            <w:lang w:val="en-US" w:eastAsia="zh-CN"/>
          </w:rPr>
          <w:t>的</w:t>
        </w:r>
      </w:ins>
      <w:ins w:id="1015" w:author="大橙子" w:date="2021-02-18T19:21:23Z">
        <w:r>
          <w:rPr>
            <w:rFonts w:hint="eastAsia"/>
            <w:lang w:val="en-US" w:eastAsia="zh-CN"/>
          </w:rPr>
          <w:t>管理</w:t>
        </w:r>
      </w:ins>
      <w:ins w:id="1016" w:author="大橙子" w:date="2021-02-18T19:21:24Z">
        <w:r>
          <w:rPr>
            <w:rFonts w:hint="eastAsia"/>
            <w:lang w:val="en-US" w:eastAsia="zh-CN"/>
          </w:rPr>
          <w:t>。</w:t>
        </w:r>
      </w:ins>
    </w:p>
    <w:commentRangeEnd w:id="26"/>
    <w:p>
      <w:pPr>
        <w:ind w:firstLine="420" w:firstLineChars="200"/>
        <w:rPr>
          <w:rFonts w:hint="default" w:eastAsiaTheme="minorEastAsia"/>
          <w:lang w:val="en-US" w:eastAsia="zh-CN"/>
        </w:rPr>
      </w:pPr>
      <w:r>
        <w:rPr>
          <w:rStyle w:val="10"/>
          <w:rFonts w:hint="eastAsia"/>
        </w:rPr>
        <w:commentReference w:id="26"/>
      </w:r>
      <w:ins w:id="1017" w:author="大橙子" w:date="2021-02-18T18:33:11Z">
        <w:r>
          <w:rPr>
            <w:rStyle w:val="10"/>
            <w:rFonts w:hint="eastAsia"/>
            <w:lang w:val="en-US" w:eastAsia="zh-CN"/>
          </w:rPr>
          <w:t>为了</w:t>
        </w:r>
      </w:ins>
      <w:ins w:id="1018" w:author="大橙子" w:date="2021-02-18T18:33:13Z">
        <w:r>
          <w:rPr>
            <w:rStyle w:val="10"/>
            <w:rFonts w:hint="eastAsia"/>
            <w:lang w:val="en-US" w:eastAsia="zh-CN"/>
          </w:rPr>
          <w:t>方便</w:t>
        </w:r>
      </w:ins>
      <w:ins w:id="1019" w:author="大橙子" w:date="2021-02-18T18:33:15Z">
        <w:r>
          <w:rPr>
            <w:rStyle w:val="10"/>
            <w:rFonts w:hint="eastAsia"/>
            <w:lang w:val="en-US" w:eastAsia="zh-CN"/>
          </w:rPr>
          <w:t>将</w:t>
        </w:r>
      </w:ins>
      <w:ins w:id="1020" w:author="大橙子" w:date="2021-02-18T18:33:30Z">
        <w:r>
          <w:rPr>
            <w:rStyle w:val="10"/>
            <w:rFonts w:hint="eastAsia"/>
            <w:lang w:val="en-US" w:eastAsia="zh-CN"/>
          </w:rPr>
          <w:t>我们</w:t>
        </w:r>
      </w:ins>
      <w:ins w:id="1021" w:author="大橙子" w:date="2021-02-18T18:33:31Z">
        <w:r>
          <w:rPr>
            <w:rStyle w:val="10"/>
            <w:rFonts w:hint="eastAsia"/>
            <w:lang w:val="en-US" w:eastAsia="zh-CN"/>
          </w:rPr>
          <w:t>的</w:t>
        </w:r>
      </w:ins>
      <w:ins w:id="1022" w:author="大橙子" w:date="2021-02-18T18:33:38Z">
        <w:r>
          <w:rPr>
            <w:rStyle w:val="10"/>
            <w:rFonts w:hint="eastAsia"/>
            <w:lang w:val="en-US" w:eastAsia="zh-CN"/>
          </w:rPr>
          <w:t>人群</w:t>
        </w:r>
      </w:ins>
      <w:ins w:id="1023" w:author="大橙子" w:date="2021-02-18T18:33:55Z">
        <w:r>
          <w:rPr>
            <w:rStyle w:val="10"/>
            <w:rFonts w:hint="eastAsia"/>
            <w:lang w:val="en-US" w:eastAsia="zh-CN"/>
          </w:rPr>
          <w:t>轻量</w:t>
        </w:r>
      </w:ins>
      <w:ins w:id="1024" w:author="大橙子" w:date="2021-02-18T18:33:57Z">
        <w:r>
          <w:rPr>
            <w:rStyle w:val="10"/>
            <w:rFonts w:hint="eastAsia"/>
            <w:lang w:val="en-US" w:eastAsia="zh-CN"/>
          </w:rPr>
          <w:t>化</w:t>
        </w:r>
      </w:ins>
      <w:ins w:id="1025" w:author="大橙子" w:date="2021-02-18T18:33:47Z">
        <w:r>
          <w:rPr>
            <w:rStyle w:val="10"/>
            <w:rFonts w:hint="eastAsia"/>
            <w:lang w:val="en-US" w:eastAsia="zh-CN"/>
          </w:rPr>
          <w:t>处理</w:t>
        </w:r>
      </w:ins>
      <w:ins w:id="1026" w:author="大橙子" w:date="2021-02-18T18:34:02Z">
        <w:r>
          <w:rPr>
            <w:rStyle w:val="10"/>
            <w:rFonts w:hint="eastAsia"/>
            <w:lang w:val="en-US" w:eastAsia="zh-CN"/>
          </w:rPr>
          <w:t>技术</w:t>
        </w:r>
      </w:ins>
      <w:ins w:id="1027" w:author="大橙子" w:date="2021-02-18T18:34:04Z">
        <w:r>
          <w:rPr>
            <w:rStyle w:val="10"/>
            <w:rFonts w:hint="eastAsia"/>
            <w:lang w:val="en-US" w:eastAsia="zh-CN"/>
          </w:rPr>
          <w:t>应用</w:t>
        </w:r>
      </w:ins>
      <w:ins w:id="1028" w:author="大橙子" w:date="2021-02-18T18:34:11Z">
        <w:r>
          <w:rPr>
            <w:rStyle w:val="10"/>
            <w:rFonts w:hint="eastAsia"/>
            <w:lang w:val="en-US" w:eastAsia="zh-CN"/>
          </w:rPr>
          <w:t>于</w:t>
        </w:r>
      </w:ins>
      <w:ins w:id="1029" w:author="大橙子" w:date="2021-02-18T18:34:13Z">
        <w:r>
          <w:rPr>
            <w:rStyle w:val="10"/>
            <w:rFonts w:hint="eastAsia"/>
            <w:lang w:val="en-US" w:eastAsia="zh-CN"/>
          </w:rPr>
          <w:t>其它</w:t>
        </w:r>
      </w:ins>
      <w:ins w:id="1030" w:author="大橙子" w:date="2021-02-18T18:34:16Z">
        <w:r>
          <w:rPr>
            <w:rStyle w:val="10"/>
            <w:rFonts w:hint="eastAsia"/>
            <w:lang w:val="en-US" w:eastAsia="zh-CN"/>
          </w:rPr>
          <w:t>项目</w:t>
        </w:r>
      </w:ins>
      <w:ins w:id="1031" w:author="大橙子" w:date="2021-02-18T18:33:51Z">
        <w:r>
          <w:rPr>
            <w:rStyle w:val="10"/>
            <w:rFonts w:hint="eastAsia"/>
            <w:lang w:val="en-US" w:eastAsia="zh-CN"/>
          </w:rPr>
          <w:t>，</w:t>
        </w:r>
      </w:ins>
      <w:ins w:id="1032" w:author="大橙子" w:date="2021-02-18T18:31:52Z">
        <w:r>
          <w:rPr>
            <w:rStyle w:val="10"/>
            <w:rFonts w:hint="eastAsia"/>
            <w:lang w:val="en-US" w:eastAsia="zh-CN"/>
          </w:rPr>
          <w:t>我们</w:t>
        </w:r>
      </w:ins>
      <w:ins w:id="1033" w:author="大橙子" w:date="2021-02-18T18:31:55Z">
        <w:r>
          <w:rPr>
            <w:rStyle w:val="10"/>
            <w:rFonts w:hint="eastAsia"/>
            <w:lang w:val="en-US" w:eastAsia="zh-CN"/>
          </w:rPr>
          <w:t>进行</w:t>
        </w:r>
      </w:ins>
      <w:ins w:id="1034" w:author="大橙子" w:date="2021-02-18T18:31:56Z">
        <w:r>
          <w:rPr>
            <w:rStyle w:val="10"/>
            <w:rFonts w:hint="eastAsia"/>
            <w:lang w:val="en-US" w:eastAsia="zh-CN"/>
          </w:rPr>
          <w:t>了</w:t>
        </w:r>
      </w:ins>
      <w:ins w:id="1035" w:author="大橙子" w:date="2021-02-18T18:32:01Z">
        <w:r>
          <w:rPr>
            <w:rStyle w:val="10"/>
            <w:rFonts w:hint="eastAsia"/>
            <w:lang w:val="en-US" w:eastAsia="zh-CN"/>
          </w:rPr>
          <w:t>完整</w:t>
        </w:r>
      </w:ins>
      <w:ins w:id="1036" w:author="大橙子" w:date="2021-02-18T18:32:02Z">
        <w:r>
          <w:rPr>
            <w:rStyle w:val="10"/>
            <w:rFonts w:hint="eastAsia"/>
            <w:lang w:val="en-US" w:eastAsia="zh-CN"/>
          </w:rPr>
          <w:t>的</w:t>
        </w:r>
      </w:ins>
      <w:ins w:id="1037" w:author="大橙子" w:date="2021-02-18T18:32:13Z">
        <w:r>
          <w:rPr>
            <w:rStyle w:val="10"/>
            <w:rFonts w:hint="eastAsia"/>
            <w:lang w:val="en-US" w:eastAsia="zh-CN"/>
          </w:rPr>
          <w:t>方法</w:t>
        </w:r>
      </w:ins>
      <w:ins w:id="1038" w:author="大橙子" w:date="2021-02-18T18:32:16Z">
        <w:r>
          <w:rPr>
            <w:rStyle w:val="10"/>
            <w:rFonts w:hint="eastAsia"/>
            <w:lang w:val="en-US" w:eastAsia="zh-CN"/>
          </w:rPr>
          <w:t>封装</w:t>
        </w:r>
      </w:ins>
      <w:ins w:id="1039" w:author="大橙子" w:date="2021-02-18T18:32:17Z">
        <w:r>
          <w:rPr>
            <w:rStyle w:val="10"/>
            <w:rFonts w:hint="eastAsia"/>
            <w:lang w:val="en-US" w:eastAsia="zh-CN"/>
          </w:rPr>
          <w:t>和</w:t>
        </w:r>
      </w:ins>
      <w:ins w:id="1040" w:author="大橙子" w:date="2021-02-18T18:34:42Z">
        <w:r>
          <w:rPr>
            <w:rStyle w:val="10"/>
            <w:rFonts w:hint="eastAsia"/>
            <w:lang w:val="en-US" w:eastAsia="zh-CN"/>
          </w:rPr>
          <w:t>提供</w:t>
        </w:r>
      </w:ins>
      <w:ins w:id="1041" w:author="大橙子" w:date="2021-02-18T18:34:43Z">
        <w:r>
          <w:rPr>
            <w:rStyle w:val="10"/>
            <w:rFonts w:hint="eastAsia"/>
            <w:lang w:val="en-US" w:eastAsia="zh-CN"/>
          </w:rPr>
          <w:t>了</w:t>
        </w:r>
      </w:ins>
      <w:ins w:id="1042" w:author="大橙子" w:date="2021-02-18T18:32:24Z">
        <w:r>
          <w:rPr>
            <w:rStyle w:val="10"/>
            <w:rFonts w:hint="eastAsia"/>
            <w:lang w:val="en-US" w:eastAsia="zh-CN"/>
          </w:rPr>
          <w:t>丰富的</w:t>
        </w:r>
      </w:ins>
      <w:ins w:id="1043" w:author="大橙子" w:date="2021-02-18T18:32:26Z">
        <w:r>
          <w:rPr>
            <w:rStyle w:val="10"/>
            <w:rFonts w:hint="eastAsia"/>
            <w:lang w:val="en-US" w:eastAsia="zh-CN"/>
          </w:rPr>
          <w:t>接口</w:t>
        </w:r>
      </w:ins>
      <w:ins w:id="1044" w:author="大橙子" w:date="2021-02-18T18:32:56Z">
        <w:r>
          <w:rPr>
            <w:rStyle w:val="10"/>
            <w:rFonts w:hint="eastAsia"/>
            <w:lang w:val="en-US" w:eastAsia="zh-CN"/>
          </w:rPr>
          <w:t>，</w:t>
        </w:r>
      </w:ins>
      <w:ins w:id="1045" w:author="大橙子" w:date="2021-02-18T18:32:56Z">
        <w:r>
          <w:rPr>
            <w:rFonts w:hint="eastAsia" w:asciiTheme="minorHAnsi" w:hAnsiTheme="minorHAnsi" w:eastAsiaTheme="minorEastAsia" w:cstheme="minorBidi"/>
            <w:i w:val="0"/>
            <w:caps w:val="0"/>
            <w:spacing w:val="0"/>
            <w:sz w:val="21"/>
            <w:szCs w:val="24"/>
            <w:shd w:val="clear"/>
          </w:rPr>
          <w:t>增强安全性和简化编程，使用者不必了解</w:t>
        </w:r>
      </w:ins>
      <w:ins w:id="1046" w:author="大橙子" w:date="2021-02-18T18:35:02Z">
        <w:r>
          <w:rPr>
            <w:rFonts w:hint="eastAsia" w:asciiTheme="minorHAnsi" w:hAnsiTheme="minorHAnsi" w:eastAsiaTheme="minorEastAsia" w:cstheme="minorBidi"/>
            <w:i w:val="0"/>
            <w:caps w:val="0"/>
            <w:spacing w:val="0"/>
            <w:sz w:val="21"/>
            <w:szCs w:val="24"/>
            <w:shd w:val="clear"/>
            <w:lang w:val="en-US" w:eastAsia="zh-CN"/>
          </w:rPr>
          <w:t>轻量</w:t>
        </w:r>
      </w:ins>
      <w:ins w:id="1047" w:author="大橙子" w:date="2021-02-18T18:35:03Z">
        <w:r>
          <w:rPr>
            <w:rFonts w:hint="eastAsia" w:asciiTheme="minorHAnsi" w:hAnsiTheme="minorHAnsi" w:eastAsiaTheme="minorEastAsia" w:cstheme="minorBidi"/>
            <w:i w:val="0"/>
            <w:caps w:val="0"/>
            <w:spacing w:val="0"/>
            <w:sz w:val="21"/>
            <w:szCs w:val="24"/>
            <w:shd w:val="clear"/>
            <w:lang w:val="en-US" w:eastAsia="zh-CN"/>
          </w:rPr>
          <w:t>化</w:t>
        </w:r>
      </w:ins>
      <w:ins w:id="1048" w:author="大橙子" w:date="2021-02-18T18:35:05Z">
        <w:r>
          <w:rPr>
            <w:rFonts w:hint="eastAsia" w:asciiTheme="minorHAnsi" w:hAnsiTheme="minorHAnsi" w:eastAsiaTheme="minorEastAsia" w:cstheme="minorBidi"/>
            <w:i w:val="0"/>
            <w:caps w:val="0"/>
            <w:spacing w:val="0"/>
            <w:sz w:val="21"/>
            <w:szCs w:val="24"/>
            <w:shd w:val="clear"/>
            <w:lang w:val="en-US" w:eastAsia="zh-CN"/>
          </w:rPr>
          <w:t>处理的</w:t>
        </w:r>
      </w:ins>
      <w:ins w:id="1049" w:author="大橙子" w:date="2021-02-18T18:32:56Z">
        <w:r>
          <w:rPr>
            <w:rFonts w:hint="eastAsia" w:asciiTheme="minorHAnsi" w:hAnsiTheme="minorHAnsi" w:eastAsiaTheme="minorEastAsia" w:cstheme="minorBidi"/>
            <w:i w:val="0"/>
            <w:caps w:val="0"/>
            <w:spacing w:val="0"/>
            <w:sz w:val="21"/>
            <w:szCs w:val="24"/>
            <w:shd w:val="clear"/>
          </w:rPr>
          <w:t>具体实现细节，而只是要</w:t>
        </w:r>
      </w:ins>
      <w:ins w:id="1050" w:author="大橙子" w:date="2021-02-18T18:35:41Z">
        <w:r>
          <w:rPr>
            <w:rFonts w:hint="eastAsia" w:asciiTheme="minorHAnsi" w:hAnsiTheme="minorHAnsi" w:eastAsiaTheme="minorEastAsia" w:cstheme="minorBidi"/>
            <w:i w:val="0"/>
            <w:caps w:val="0"/>
            <w:spacing w:val="0"/>
            <w:sz w:val="21"/>
            <w:szCs w:val="24"/>
            <w:shd w:val="clear"/>
            <w:lang w:val="en-US" w:eastAsia="zh-CN"/>
          </w:rPr>
          <w:t>调用</w:t>
        </w:r>
      </w:ins>
      <w:ins w:id="1051" w:author="大橙子" w:date="2021-02-18T18:32:56Z">
        <w:r>
          <w:rPr>
            <w:rFonts w:hint="eastAsia" w:asciiTheme="minorHAnsi" w:hAnsiTheme="minorHAnsi" w:eastAsiaTheme="minorEastAsia" w:cstheme="minorBidi"/>
            <w:i w:val="0"/>
            <w:caps w:val="0"/>
            <w:spacing w:val="0"/>
            <w:sz w:val="21"/>
            <w:szCs w:val="24"/>
            <w:shd w:val="clear"/>
          </w:rPr>
          <w:t>接口</w:t>
        </w:r>
      </w:ins>
      <w:ins w:id="1052" w:author="大橙子" w:date="2021-02-18T18:35:46Z">
        <w:r>
          <w:rPr>
            <w:rFonts w:hint="eastAsia" w:asciiTheme="minorHAnsi" w:hAnsiTheme="minorHAnsi" w:eastAsiaTheme="minorEastAsia" w:cstheme="minorBidi"/>
            <w:i w:val="0"/>
            <w:caps w:val="0"/>
            <w:spacing w:val="0"/>
            <w:sz w:val="21"/>
            <w:szCs w:val="24"/>
            <w:shd w:val="clear"/>
            <w:lang w:val="en-US" w:eastAsia="zh-CN"/>
          </w:rPr>
          <w:t>就可以</w:t>
        </w:r>
      </w:ins>
      <w:ins w:id="1053" w:author="大橙子" w:date="2021-02-18T18:35:47Z">
        <w:r>
          <w:rPr>
            <w:rFonts w:hint="eastAsia" w:asciiTheme="minorHAnsi" w:hAnsiTheme="minorHAnsi" w:eastAsiaTheme="minorEastAsia" w:cstheme="minorBidi"/>
            <w:i w:val="0"/>
            <w:caps w:val="0"/>
            <w:spacing w:val="0"/>
            <w:sz w:val="21"/>
            <w:szCs w:val="24"/>
            <w:shd w:val="clear"/>
            <w:lang w:val="en-US" w:eastAsia="zh-CN"/>
          </w:rPr>
          <w:t>将</w:t>
        </w:r>
      </w:ins>
      <w:ins w:id="1054" w:author="大橙子" w:date="2021-02-18T18:35:50Z">
        <w:r>
          <w:rPr>
            <w:rFonts w:hint="eastAsia" w:asciiTheme="minorHAnsi" w:hAnsiTheme="minorHAnsi" w:eastAsiaTheme="minorEastAsia" w:cstheme="minorBidi"/>
            <w:i w:val="0"/>
            <w:caps w:val="0"/>
            <w:spacing w:val="0"/>
            <w:sz w:val="21"/>
            <w:szCs w:val="24"/>
            <w:shd w:val="clear"/>
            <w:lang w:val="en-US" w:eastAsia="zh-CN"/>
          </w:rPr>
          <w:t>轻量</w:t>
        </w:r>
      </w:ins>
      <w:ins w:id="1055" w:author="大橙子" w:date="2021-02-18T18:35:51Z">
        <w:r>
          <w:rPr>
            <w:rFonts w:hint="eastAsia" w:asciiTheme="minorHAnsi" w:hAnsiTheme="minorHAnsi" w:eastAsiaTheme="minorEastAsia" w:cstheme="minorBidi"/>
            <w:i w:val="0"/>
            <w:caps w:val="0"/>
            <w:spacing w:val="0"/>
            <w:sz w:val="21"/>
            <w:szCs w:val="24"/>
            <w:shd w:val="clear"/>
            <w:lang w:val="en-US" w:eastAsia="zh-CN"/>
          </w:rPr>
          <w:t>化</w:t>
        </w:r>
      </w:ins>
      <w:ins w:id="1056" w:author="大橙子" w:date="2021-02-18T18:35:54Z">
        <w:r>
          <w:rPr>
            <w:rFonts w:hint="eastAsia" w:asciiTheme="minorHAnsi" w:hAnsiTheme="minorHAnsi" w:eastAsiaTheme="minorEastAsia" w:cstheme="minorBidi"/>
            <w:i w:val="0"/>
            <w:caps w:val="0"/>
            <w:spacing w:val="0"/>
            <w:sz w:val="21"/>
            <w:szCs w:val="24"/>
            <w:shd w:val="clear"/>
            <w:lang w:val="en-US" w:eastAsia="zh-CN"/>
          </w:rPr>
          <w:t>技术</w:t>
        </w:r>
      </w:ins>
      <w:ins w:id="1057" w:author="大橙子" w:date="2021-02-18T18:35:56Z">
        <w:r>
          <w:rPr>
            <w:rFonts w:hint="eastAsia" w:asciiTheme="minorHAnsi" w:hAnsiTheme="minorHAnsi" w:eastAsiaTheme="minorEastAsia" w:cstheme="minorBidi"/>
            <w:i w:val="0"/>
            <w:caps w:val="0"/>
            <w:spacing w:val="0"/>
            <w:sz w:val="21"/>
            <w:szCs w:val="24"/>
            <w:shd w:val="clear"/>
            <w:lang w:val="en-US" w:eastAsia="zh-CN"/>
          </w:rPr>
          <w:t>用于</w:t>
        </w:r>
      </w:ins>
      <w:ins w:id="1058" w:author="大橙子" w:date="2021-02-18T18:35:57Z">
        <w:r>
          <w:rPr>
            <w:rFonts w:hint="eastAsia" w:asciiTheme="minorHAnsi" w:hAnsiTheme="minorHAnsi" w:eastAsiaTheme="minorEastAsia" w:cstheme="minorBidi"/>
            <w:i w:val="0"/>
            <w:caps w:val="0"/>
            <w:spacing w:val="0"/>
            <w:sz w:val="21"/>
            <w:szCs w:val="24"/>
            <w:shd w:val="clear"/>
            <w:lang w:val="en-US" w:eastAsia="zh-CN"/>
          </w:rPr>
          <w:t>其它</w:t>
        </w:r>
      </w:ins>
      <w:ins w:id="1059" w:author="大橙子" w:date="2021-02-18T18:35:59Z">
        <w:r>
          <w:rPr>
            <w:rFonts w:hint="eastAsia" w:asciiTheme="minorHAnsi" w:hAnsiTheme="minorHAnsi" w:eastAsiaTheme="minorEastAsia" w:cstheme="minorBidi"/>
            <w:i w:val="0"/>
            <w:caps w:val="0"/>
            <w:spacing w:val="0"/>
            <w:sz w:val="21"/>
            <w:szCs w:val="24"/>
            <w:shd w:val="clear"/>
            <w:lang w:val="en-US" w:eastAsia="zh-CN"/>
          </w:rPr>
          <w:t>项目</w:t>
        </w:r>
      </w:ins>
      <w:ins w:id="1060" w:author="大橙子" w:date="2021-02-18T18:32:56Z">
        <w:r>
          <w:rPr>
            <w:rFonts w:hint="eastAsia" w:asciiTheme="minorHAnsi" w:hAnsiTheme="minorHAnsi" w:eastAsiaTheme="minorEastAsia" w:cstheme="minorBidi"/>
            <w:i w:val="0"/>
            <w:caps w:val="0"/>
            <w:spacing w:val="0"/>
            <w:sz w:val="21"/>
            <w:szCs w:val="24"/>
            <w:shd w:val="clear"/>
          </w:rPr>
          <w:t>。</w:t>
        </w:r>
      </w:ins>
      <w:ins w:id="1061" w:author="大橙子" w:date="2021-02-18T19:23:18Z">
        <w:r>
          <w:rPr>
            <w:rFonts w:hint="eastAsia" w:cstheme="minorBidi"/>
            <w:i w:val="0"/>
            <w:caps w:val="0"/>
            <w:spacing w:val="0"/>
            <w:sz w:val="21"/>
            <w:szCs w:val="24"/>
            <w:shd w:val="clear"/>
            <w:lang w:val="en-US" w:eastAsia="zh-CN"/>
          </w:rPr>
          <w:t>我们</w:t>
        </w:r>
      </w:ins>
      <w:ins w:id="1062" w:author="大橙子" w:date="2021-02-18T19:23:24Z">
        <w:r>
          <w:rPr>
            <w:rFonts w:hint="eastAsia" w:cstheme="minorBidi"/>
            <w:i w:val="0"/>
            <w:caps w:val="0"/>
            <w:spacing w:val="0"/>
            <w:sz w:val="21"/>
            <w:szCs w:val="24"/>
            <w:shd w:val="clear"/>
            <w:lang w:val="en-US" w:eastAsia="zh-CN"/>
          </w:rPr>
          <w:t>提供</w:t>
        </w:r>
      </w:ins>
      <w:ins w:id="1063" w:author="大橙子" w:date="2021-02-18T19:23:25Z">
        <w:r>
          <w:rPr>
            <w:rFonts w:hint="eastAsia" w:cstheme="minorBidi"/>
            <w:i w:val="0"/>
            <w:caps w:val="0"/>
            <w:spacing w:val="0"/>
            <w:sz w:val="21"/>
            <w:szCs w:val="24"/>
            <w:shd w:val="clear"/>
            <w:lang w:val="en-US" w:eastAsia="zh-CN"/>
          </w:rPr>
          <w:t>的</w:t>
        </w:r>
      </w:ins>
      <w:ins w:id="1064" w:author="大橙子" w:date="2021-02-18T19:23:30Z">
        <w:r>
          <w:rPr>
            <w:rFonts w:hint="eastAsia" w:cstheme="minorBidi"/>
            <w:i w:val="0"/>
            <w:caps w:val="0"/>
            <w:spacing w:val="0"/>
            <w:sz w:val="21"/>
            <w:szCs w:val="24"/>
            <w:shd w:val="clear"/>
            <w:lang w:val="en-US" w:eastAsia="zh-CN"/>
          </w:rPr>
          <w:t>接口</w:t>
        </w:r>
      </w:ins>
      <w:ins w:id="1065" w:author="大橙子" w:date="2021-02-18T19:23:32Z">
        <w:r>
          <w:rPr>
            <w:rFonts w:hint="eastAsia" w:cstheme="minorBidi"/>
            <w:i w:val="0"/>
            <w:caps w:val="0"/>
            <w:spacing w:val="0"/>
            <w:sz w:val="21"/>
            <w:szCs w:val="24"/>
            <w:shd w:val="clear"/>
            <w:lang w:val="en-US" w:eastAsia="zh-CN"/>
          </w:rPr>
          <w:t>主要</w:t>
        </w:r>
      </w:ins>
      <w:ins w:id="1066" w:author="大橙子" w:date="2021-02-18T19:23:40Z">
        <w:r>
          <w:rPr>
            <w:rFonts w:hint="eastAsia" w:cstheme="minorBidi"/>
            <w:i w:val="0"/>
            <w:caps w:val="0"/>
            <w:spacing w:val="0"/>
            <w:sz w:val="21"/>
            <w:szCs w:val="24"/>
            <w:shd w:val="clear"/>
            <w:lang w:val="en-US" w:eastAsia="zh-CN"/>
          </w:rPr>
          <w:t>分为</w:t>
        </w:r>
      </w:ins>
      <w:ins w:id="1067" w:author="大橙子" w:date="2021-02-18T19:24:11Z">
        <w:r>
          <w:rPr>
            <w:rFonts w:hint="eastAsia" w:cstheme="minorBidi"/>
            <w:i w:val="0"/>
            <w:caps w:val="0"/>
            <w:spacing w:val="0"/>
            <w:sz w:val="21"/>
            <w:szCs w:val="24"/>
            <w:shd w:val="clear"/>
            <w:lang w:val="en-US" w:eastAsia="zh-CN"/>
          </w:rPr>
          <w:t>人物</w:t>
        </w:r>
      </w:ins>
      <w:ins w:id="1068" w:author="大橙子" w:date="2021-02-18T19:23:59Z">
        <w:r>
          <w:rPr>
            <w:rFonts w:hint="eastAsia" w:cstheme="minorBidi"/>
            <w:i w:val="0"/>
            <w:caps w:val="0"/>
            <w:spacing w:val="0"/>
            <w:sz w:val="21"/>
            <w:szCs w:val="24"/>
            <w:shd w:val="clear"/>
            <w:lang w:val="en-US" w:eastAsia="zh-CN"/>
          </w:rPr>
          <w:t>多样</w:t>
        </w:r>
      </w:ins>
      <w:ins w:id="1069" w:author="大橙子" w:date="2021-02-18T19:24:02Z">
        <w:r>
          <w:rPr>
            <w:rFonts w:hint="eastAsia" w:cstheme="minorBidi"/>
            <w:i w:val="0"/>
            <w:caps w:val="0"/>
            <w:spacing w:val="0"/>
            <w:sz w:val="21"/>
            <w:szCs w:val="24"/>
            <w:shd w:val="clear"/>
            <w:lang w:val="en-US" w:eastAsia="zh-CN"/>
          </w:rPr>
          <w:t>性</w:t>
        </w:r>
      </w:ins>
      <w:ins w:id="1070" w:author="大橙子" w:date="2021-02-18T19:24:06Z">
        <w:r>
          <w:rPr>
            <w:rFonts w:hint="eastAsia" w:cstheme="minorBidi"/>
            <w:i w:val="0"/>
            <w:caps w:val="0"/>
            <w:spacing w:val="0"/>
            <w:sz w:val="21"/>
            <w:szCs w:val="24"/>
            <w:shd w:val="clear"/>
            <w:lang w:val="en-US" w:eastAsia="zh-CN"/>
          </w:rPr>
          <w:t>设置</w:t>
        </w:r>
      </w:ins>
      <w:ins w:id="1071" w:author="大橙子" w:date="2021-02-18T19:24:18Z">
        <w:r>
          <w:rPr>
            <w:rFonts w:hint="eastAsia" w:cstheme="minorBidi"/>
            <w:i w:val="0"/>
            <w:caps w:val="0"/>
            <w:spacing w:val="0"/>
            <w:sz w:val="21"/>
            <w:szCs w:val="24"/>
            <w:shd w:val="clear"/>
            <w:lang w:val="en-US" w:eastAsia="zh-CN"/>
          </w:rPr>
          <w:t>接口</w:t>
        </w:r>
      </w:ins>
      <w:ins w:id="1072" w:author="大橙子" w:date="2021-02-18T19:24:22Z">
        <w:r>
          <w:rPr>
            <w:rFonts w:hint="eastAsia" w:cstheme="minorBidi"/>
            <w:i w:val="0"/>
            <w:caps w:val="0"/>
            <w:spacing w:val="0"/>
            <w:sz w:val="21"/>
            <w:szCs w:val="24"/>
            <w:shd w:val="clear"/>
            <w:lang w:val="en-US" w:eastAsia="zh-CN"/>
          </w:rPr>
          <w:t>和</w:t>
        </w:r>
      </w:ins>
      <w:ins w:id="1073" w:author="大橙子" w:date="2021-02-18T19:24:26Z">
        <w:r>
          <w:rPr>
            <w:rFonts w:hint="eastAsia" w:cstheme="minorBidi"/>
            <w:i w:val="0"/>
            <w:caps w:val="0"/>
            <w:spacing w:val="0"/>
            <w:sz w:val="21"/>
            <w:szCs w:val="24"/>
            <w:shd w:val="clear"/>
            <w:lang w:val="en-US" w:eastAsia="zh-CN"/>
          </w:rPr>
          <w:t>人物</w:t>
        </w:r>
      </w:ins>
      <w:ins w:id="1074" w:author="大橙子" w:date="2021-02-18T19:24:33Z">
        <w:r>
          <w:rPr>
            <w:rFonts w:hint="eastAsia" w:cstheme="minorBidi"/>
            <w:i w:val="0"/>
            <w:caps w:val="0"/>
            <w:spacing w:val="0"/>
            <w:sz w:val="21"/>
            <w:szCs w:val="24"/>
            <w:shd w:val="clear"/>
            <w:lang w:val="en-US" w:eastAsia="zh-CN"/>
          </w:rPr>
          <w:t>操控</w:t>
        </w:r>
      </w:ins>
      <w:ins w:id="1075" w:author="大橙子" w:date="2021-02-18T19:24:35Z">
        <w:r>
          <w:rPr>
            <w:rFonts w:hint="eastAsia" w:cstheme="minorBidi"/>
            <w:i w:val="0"/>
            <w:caps w:val="0"/>
            <w:spacing w:val="0"/>
            <w:sz w:val="21"/>
            <w:szCs w:val="24"/>
            <w:shd w:val="clear"/>
            <w:lang w:val="en-US" w:eastAsia="zh-CN"/>
          </w:rPr>
          <w:t>接口</w:t>
        </w:r>
      </w:ins>
      <w:ins w:id="1076" w:author="大橙子" w:date="2021-02-18T19:24:42Z">
        <w:r>
          <w:rPr>
            <w:rFonts w:hint="eastAsia" w:cstheme="minorBidi"/>
            <w:i w:val="0"/>
            <w:caps w:val="0"/>
            <w:spacing w:val="0"/>
            <w:sz w:val="21"/>
            <w:szCs w:val="24"/>
            <w:shd w:val="clear"/>
            <w:lang w:val="en-US" w:eastAsia="zh-CN"/>
          </w:rPr>
          <w:t>两类</w:t>
        </w:r>
      </w:ins>
      <w:ins w:id="1077" w:author="大橙子" w:date="2021-02-18T19:24:43Z">
        <w:r>
          <w:rPr>
            <w:rFonts w:hint="eastAsia" w:cstheme="minorBidi"/>
            <w:i w:val="0"/>
            <w:caps w:val="0"/>
            <w:spacing w:val="0"/>
            <w:sz w:val="21"/>
            <w:szCs w:val="24"/>
            <w:shd w:val="clear"/>
            <w:lang w:val="en-US" w:eastAsia="zh-CN"/>
          </w:rPr>
          <w:t>，</w:t>
        </w:r>
      </w:ins>
      <w:ins w:id="1078" w:author="大橙子" w:date="2021-02-18T19:24:48Z">
        <w:r>
          <w:rPr>
            <w:rFonts w:hint="eastAsia" w:cstheme="minorBidi"/>
            <w:i w:val="0"/>
            <w:caps w:val="0"/>
            <w:spacing w:val="0"/>
            <w:sz w:val="21"/>
            <w:szCs w:val="24"/>
            <w:shd w:val="clear"/>
            <w:lang w:val="en-US" w:eastAsia="zh-CN"/>
          </w:rPr>
          <w:t>多样性</w:t>
        </w:r>
      </w:ins>
      <w:ins w:id="1079" w:author="大橙子" w:date="2021-02-18T19:24:49Z">
        <w:r>
          <w:rPr>
            <w:rFonts w:hint="eastAsia" w:cstheme="minorBidi"/>
            <w:i w:val="0"/>
            <w:caps w:val="0"/>
            <w:spacing w:val="0"/>
            <w:sz w:val="21"/>
            <w:szCs w:val="24"/>
            <w:shd w:val="clear"/>
            <w:lang w:val="en-US" w:eastAsia="zh-CN"/>
          </w:rPr>
          <w:t>设置</w:t>
        </w:r>
      </w:ins>
      <w:ins w:id="1080" w:author="大橙子" w:date="2021-02-18T19:24:53Z">
        <w:r>
          <w:rPr>
            <w:rFonts w:hint="eastAsia" w:cstheme="minorBidi"/>
            <w:i w:val="0"/>
            <w:caps w:val="0"/>
            <w:spacing w:val="0"/>
            <w:sz w:val="21"/>
            <w:szCs w:val="24"/>
            <w:shd w:val="clear"/>
            <w:lang w:val="en-US" w:eastAsia="zh-CN"/>
          </w:rPr>
          <w:t>接口</w:t>
        </w:r>
      </w:ins>
      <w:ins w:id="1081" w:author="大橙子" w:date="2021-02-18T19:24:54Z">
        <w:r>
          <w:rPr>
            <w:rFonts w:hint="eastAsia" w:cstheme="minorBidi"/>
            <w:i w:val="0"/>
            <w:caps w:val="0"/>
            <w:spacing w:val="0"/>
            <w:sz w:val="21"/>
            <w:szCs w:val="24"/>
            <w:shd w:val="clear"/>
            <w:lang w:val="en-US" w:eastAsia="zh-CN"/>
          </w:rPr>
          <w:t>可以</w:t>
        </w:r>
      </w:ins>
      <w:ins w:id="1082" w:author="大橙子" w:date="2021-02-18T19:24:58Z">
        <w:r>
          <w:rPr>
            <w:rFonts w:hint="eastAsia" w:cstheme="minorBidi"/>
            <w:i w:val="0"/>
            <w:caps w:val="0"/>
            <w:spacing w:val="0"/>
            <w:sz w:val="21"/>
            <w:szCs w:val="24"/>
            <w:shd w:val="clear"/>
            <w:lang w:val="en-US" w:eastAsia="zh-CN"/>
          </w:rPr>
          <w:t>设置</w:t>
        </w:r>
      </w:ins>
      <w:ins w:id="1083" w:author="大橙子" w:date="2021-02-18T19:25:20Z">
        <w:r>
          <w:rPr>
            <w:rFonts w:hint="eastAsia" w:cstheme="minorBidi"/>
            <w:i w:val="0"/>
            <w:caps w:val="0"/>
            <w:spacing w:val="0"/>
            <w:sz w:val="21"/>
            <w:szCs w:val="24"/>
            <w:shd w:val="clear"/>
            <w:lang w:val="en-US" w:eastAsia="zh-CN"/>
          </w:rPr>
          <w:t>身体</w:t>
        </w:r>
      </w:ins>
      <w:ins w:id="1084" w:author="大橙子" w:date="2021-02-18T19:25:22Z">
        <w:r>
          <w:rPr>
            <w:rFonts w:hint="eastAsia" w:cstheme="minorBidi"/>
            <w:i w:val="0"/>
            <w:caps w:val="0"/>
            <w:spacing w:val="0"/>
            <w:sz w:val="21"/>
            <w:szCs w:val="24"/>
            <w:shd w:val="clear"/>
            <w:lang w:val="en-US" w:eastAsia="zh-CN"/>
          </w:rPr>
          <w:t>不同</w:t>
        </w:r>
      </w:ins>
      <w:ins w:id="1085" w:author="大橙子" w:date="2021-02-18T19:25:24Z">
        <w:r>
          <w:rPr>
            <w:rFonts w:hint="eastAsia" w:cstheme="minorBidi"/>
            <w:i w:val="0"/>
            <w:caps w:val="0"/>
            <w:spacing w:val="0"/>
            <w:sz w:val="21"/>
            <w:szCs w:val="24"/>
            <w:shd w:val="clear"/>
            <w:lang w:val="en-US" w:eastAsia="zh-CN"/>
          </w:rPr>
          <w:t>部位</w:t>
        </w:r>
      </w:ins>
      <w:ins w:id="1086" w:author="大橙子" w:date="2021-02-18T19:25:25Z">
        <w:r>
          <w:rPr>
            <w:rFonts w:hint="eastAsia" w:cstheme="minorBidi"/>
            <w:i w:val="0"/>
            <w:caps w:val="0"/>
            <w:spacing w:val="0"/>
            <w:sz w:val="21"/>
            <w:szCs w:val="24"/>
            <w:shd w:val="clear"/>
            <w:lang w:val="en-US" w:eastAsia="zh-CN"/>
          </w:rPr>
          <w:t>的</w:t>
        </w:r>
      </w:ins>
      <w:ins w:id="1087" w:author="大橙子" w:date="2021-02-18T19:25:05Z">
        <w:r>
          <w:rPr>
            <w:rFonts w:hint="eastAsia" w:cstheme="minorBidi"/>
            <w:i w:val="0"/>
            <w:caps w:val="0"/>
            <w:spacing w:val="0"/>
            <w:sz w:val="21"/>
            <w:szCs w:val="24"/>
            <w:shd w:val="clear"/>
            <w:lang w:val="en-US" w:eastAsia="zh-CN"/>
          </w:rPr>
          <w:t>贴图</w:t>
        </w:r>
      </w:ins>
      <w:ins w:id="1088" w:author="大橙子" w:date="2021-02-18T19:25:38Z">
        <w:r>
          <w:rPr>
            <w:rFonts w:hint="eastAsia" w:cstheme="minorBidi"/>
            <w:i w:val="0"/>
            <w:caps w:val="0"/>
            <w:spacing w:val="0"/>
            <w:sz w:val="21"/>
            <w:szCs w:val="24"/>
            <w:shd w:val="clear"/>
            <w:lang w:val="en-US" w:eastAsia="zh-CN"/>
          </w:rPr>
          <w:t>还</w:t>
        </w:r>
      </w:ins>
      <w:ins w:id="1089" w:author="大橙子" w:date="2021-02-18T19:25:39Z">
        <w:r>
          <w:rPr>
            <w:rFonts w:hint="eastAsia" w:cstheme="minorBidi"/>
            <w:i w:val="0"/>
            <w:caps w:val="0"/>
            <w:spacing w:val="0"/>
            <w:sz w:val="21"/>
            <w:szCs w:val="24"/>
            <w:shd w:val="clear"/>
            <w:lang w:val="en-US" w:eastAsia="zh-CN"/>
          </w:rPr>
          <w:t>可以</w:t>
        </w:r>
      </w:ins>
      <w:ins w:id="1090" w:author="大橙子" w:date="2021-02-18T19:25:42Z">
        <w:r>
          <w:rPr>
            <w:rFonts w:hint="eastAsia" w:cstheme="minorBidi"/>
            <w:i w:val="0"/>
            <w:caps w:val="0"/>
            <w:spacing w:val="0"/>
            <w:sz w:val="21"/>
            <w:szCs w:val="24"/>
            <w:shd w:val="clear"/>
            <w:lang w:val="en-US" w:eastAsia="zh-CN"/>
          </w:rPr>
          <w:t>调整</w:t>
        </w:r>
      </w:ins>
      <w:ins w:id="1091" w:author="大橙子" w:date="2021-02-18T19:25:59Z">
        <w:r>
          <w:rPr>
            <w:rFonts w:hint="eastAsia" w:cstheme="minorBidi"/>
            <w:i w:val="0"/>
            <w:caps w:val="0"/>
            <w:spacing w:val="0"/>
            <w:sz w:val="21"/>
            <w:szCs w:val="24"/>
            <w:shd w:val="clear"/>
            <w:lang w:val="en-US" w:eastAsia="zh-CN"/>
          </w:rPr>
          <w:t>人物的</w:t>
        </w:r>
      </w:ins>
      <w:ins w:id="1092" w:author="大橙子" w:date="2021-02-18T19:26:01Z">
        <w:r>
          <w:rPr>
            <w:rFonts w:hint="eastAsia" w:cstheme="minorBidi"/>
            <w:i w:val="0"/>
            <w:caps w:val="0"/>
            <w:spacing w:val="0"/>
            <w:sz w:val="21"/>
            <w:szCs w:val="24"/>
            <w:shd w:val="clear"/>
            <w:lang w:val="en-US" w:eastAsia="zh-CN"/>
          </w:rPr>
          <w:t>色调</w:t>
        </w:r>
      </w:ins>
      <w:ins w:id="1093" w:author="大橙子" w:date="2021-02-18T19:26:02Z">
        <w:r>
          <w:rPr>
            <w:rFonts w:hint="eastAsia" w:cstheme="minorBidi"/>
            <w:i w:val="0"/>
            <w:caps w:val="0"/>
            <w:spacing w:val="0"/>
            <w:sz w:val="21"/>
            <w:szCs w:val="24"/>
            <w:shd w:val="clear"/>
            <w:lang w:val="en-US" w:eastAsia="zh-CN"/>
          </w:rPr>
          <w:t>，</w:t>
        </w:r>
      </w:ins>
      <w:ins w:id="1094" w:author="大橙子" w:date="2021-02-18T19:26:05Z">
        <w:r>
          <w:rPr>
            <w:rFonts w:hint="eastAsia" w:cstheme="minorBidi"/>
            <w:i w:val="0"/>
            <w:caps w:val="0"/>
            <w:spacing w:val="0"/>
            <w:sz w:val="21"/>
            <w:szCs w:val="24"/>
            <w:shd w:val="clear"/>
            <w:lang w:val="en-US" w:eastAsia="zh-CN"/>
          </w:rPr>
          <w:t>人物</w:t>
        </w:r>
      </w:ins>
      <w:ins w:id="1095" w:author="大橙子" w:date="2021-02-18T19:26:17Z">
        <w:r>
          <w:rPr>
            <w:rFonts w:hint="eastAsia" w:cstheme="minorBidi"/>
            <w:i w:val="0"/>
            <w:caps w:val="0"/>
            <w:spacing w:val="0"/>
            <w:sz w:val="21"/>
            <w:szCs w:val="24"/>
            <w:shd w:val="clear"/>
            <w:lang w:val="en-US" w:eastAsia="zh-CN"/>
          </w:rPr>
          <w:t>操控</w:t>
        </w:r>
      </w:ins>
      <w:ins w:id="1096" w:author="大橙子" w:date="2021-02-18T19:26:18Z">
        <w:r>
          <w:rPr>
            <w:rFonts w:hint="eastAsia" w:cstheme="minorBidi"/>
            <w:i w:val="0"/>
            <w:caps w:val="0"/>
            <w:spacing w:val="0"/>
            <w:sz w:val="21"/>
            <w:szCs w:val="24"/>
            <w:shd w:val="clear"/>
            <w:lang w:val="en-US" w:eastAsia="zh-CN"/>
          </w:rPr>
          <w:t>接口</w:t>
        </w:r>
      </w:ins>
      <w:ins w:id="1097" w:author="大橙子" w:date="2021-02-18T19:26:20Z">
        <w:r>
          <w:rPr>
            <w:rFonts w:hint="eastAsia" w:cstheme="minorBidi"/>
            <w:i w:val="0"/>
            <w:caps w:val="0"/>
            <w:spacing w:val="0"/>
            <w:sz w:val="21"/>
            <w:szCs w:val="24"/>
            <w:shd w:val="clear"/>
            <w:lang w:val="en-US" w:eastAsia="zh-CN"/>
          </w:rPr>
          <w:t>可以</w:t>
        </w:r>
      </w:ins>
      <w:ins w:id="1098" w:author="大橙子" w:date="2021-02-18T19:27:41Z">
        <w:r>
          <w:rPr>
            <w:rFonts w:hint="eastAsia" w:cstheme="minorBidi"/>
            <w:i w:val="0"/>
            <w:caps w:val="0"/>
            <w:spacing w:val="0"/>
            <w:sz w:val="21"/>
            <w:szCs w:val="24"/>
            <w:shd w:val="clear"/>
            <w:lang w:val="en-US" w:eastAsia="zh-CN"/>
          </w:rPr>
          <w:t>操纵</w:t>
        </w:r>
      </w:ins>
      <w:ins w:id="1099" w:author="大橙子" w:date="2021-02-18T19:26:25Z">
        <w:r>
          <w:rPr>
            <w:rFonts w:hint="eastAsia" w:cstheme="minorBidi"/>
            <w:i w:val="0"/>
            <w:caps w:val="0"/>
            <w:spacing w:val="0"/>
            <w:sz w:val="21"/>
            <w:szCs w:val="24"/>
            <w:shd w:val="clear"/>
            <w:lang w:val="en-US" w:eastAsia="zh-CN"/>
          </w:rPr>
          <w:t>人物</w:t>
        </w:r>
      </w:ins>
      <w:ins w:id="1100" w:author="大橙子" w:date="2021-02-18T19:27:45Z">
        <w:r>
          <w:rPr>
            <w:rFonts w:hint="eastAsia" w:cstheme="minorBidi"/>
            <w:i w:val="0"/>
            <w:caps w:val="0"/>
            <w:spacing w:val="0"/>
            <w:sz w:val="21"/>
            <w:szCs w:val="24"/>
            <w:shd w:val="clear"/>
            <w:lang w:val="en-US" w:eastAsia="zh-CN"/>
          </w:rPr>
          <w:t>进行</w:t>
        </w:r>
      </w:ins>
      <w:ins w:id="1101" w:author="大橙子" w:date="2021-02-18T19:27:51Z">
        <w:r>
          <w:rPr>
            <w:rFonts w:hint="eastAsia" w:cstheme="minorBidi"/>
            <w:i w:val="0"/>
            <w:caps w:val="0"/>
            <w:spacing w:val="0"/>
            <w:sz w:val="21"/>
            <w:szCs w:val="24"/>
            <w:shd w:val="clear"/>
            <w:lang w:val="en-US" w:eastAsia="zh-CN"/>
          </w:rPr>
          <w:t>移动</w:t>
        </w:r>
      </w:ins>
      <w:ins w:id="1102" w:author="大橙子" w:date="2021-02-18T19:27:53Z">
        <w:r>
          <w:rPr>
            <w:rFonts w:hint="eastAsia" w:cstheme="minorBidi"/>
            <w:i w:val="0"/>
            <w:caps w:val="0"/>
            <w:spacing w:val="0"/>
            <w:sz w:val="21"/>
            <w:szCs w:val="24"/>
            <w:shd w:val="clear"/>
            <w:lang w:val="en-US" w:eastAsia="zh-CN"/>
          </w:rPr>
          <w:t>、</w:t>
        </w:r>
      </w:ins>
      <w:ins w:id="1103" w:author="大橙子" w:date="2021-02-18T19:27:55Z">
        <w:r>
          <w:rPr>
            <w:rFonts w:hint="eastAsia" w:cstheme="minorBidi"/>
            <w:i w:val="0"/>
            <w:caps w:val="0"/>
            <w:spacing w:val="0"/>
            <w:sz w:val="21"/>
            <w:szCs w:val="24"/>
            <w:shd w:val="clear"/>
            <w:lang w:val="en-US" w:eastAsia="zh-CN"/>
          </w:rPr>
          <w:t>旋转</w:t>
        </w:r>
      </w:ins>
      <w:ins w:id="1104" w:author="大橙子" w:date="2021-02-18T19:28:02Z">
        <w:r>
          <w:rPr>
            <w:rFonts w:hint="eastAsia" w:cstheme="minorBidi"/>
            <w:i w:val="0"/>
            <w:caps w:val="0"/>
            <w:spacing w:val="0"/>
            <w:sz w:val="21"/>
            <w:szCs w:val="24"/>
            <w:shd w:val="clear"/>
            <w:lang w:val="en-US" w:eastAsia="zh-CN"/>
          </w:rPr>
          <w:t>，</w:t>
        </w:r>
      </w:ins>
      <w:ins w:id="1105" w:author="大橙子" w:date="2021-02-18T19:28:04Z">
        <w:r>
          <w:rPr>
            <w:rFonts w:hint="eastAsia" w:cstheme="minorBidi"/>
            <w:i w:val="0"/>
            <w:caps w:val="0"/>
            <w:spacing w:val="0"/>
            <w:sz w:val="21"/>
            <w:szCs w:val="24"/>
            <w:shd w:val="clear"/>
            <w:lang w:val="en-US" w:eastAsia="zh-CN"/>
          </w:rPr>
          <w:t>设置</w:t>
        </w:r>
      </w:ins>
      <w:ins w:id="1106" w:author="大橙子" w:date="2021-02-18T19:28:09Z">
        <w:r>
          <w:rPr>
            <w:rFonts w:hint="eastAsia" w:cstheme="minorBidi"/>
            <w:i w:val="0"/>
            <w:caps w:val="0"/>
            <w:spacing w:val="0"/>
            <w:sz w:val="21"/>
            <w:szCs w:val="24"/>
            <w:shd w:val="clear"/>
            <w:lang w:val="en-US" w:eastAsia="zh-CN"/>
          </w:rPr>
          <w:t>人物</w:t>
        </w:r>
      </w:ins>
      <w:ins w:id="1107" w:author="大橙子" w:date="2021-02-18T19:28:13Z">
        <w:r>
          <w:rPr>
            <w:rFonts w:hint="eastAsia" w:cstheme="minorBidi"/>
            <w:i w:val="0"/>
            <w:caps w:val="0"/>
            <w:spacing w:val="0"/>
            <w:sz w:val="21"/>
            <w:szCs w:val="24"/>
            <w:shd w:val="clear"/>
            <w:lang w:val="en-US" w:eastAsia="zh-CN"/>
          </w:rPr>
          <w:t>的</w:t>
        </w:r>
      </w:ins>
      <w:ins w:id="1108" w:author="大橙子" w:date="2021-02-18T19:28:16Z">
        <w:r>
          <w:rPr>
            <w:rFonts w:hint="eastAsia" w:cstheme="minorBidi"/>
            <w:i w:val="0"/>
            <w:caps w:val="0"/>
            <w:spacing w:val="0"/>
            <w:sz w:val="21"/>
            <w:szCs w:val="24"/>
            <w:shd w:val="clear"/>
            <w:lang w:val="en-US" w:eastAsia="zh-CN"/>
          </w:rPr>
          <w:t>高矮</w:t>
        </w:r>
      </w:ins>
      <w:ins w:id="1109" w:author="大橙子" w:date="2021-02-18T19:28:18Z">
        <w:r>
          <w:rPr>
            <w:rFonts w:hint="eastAsia" w:cstheme="minorBidi"/>
            <w:i w:val="0"/>
            <w:caps w:val="0"/>
            <w:spacing w:val="0"/>
            <w:sz w:val="21"/>
            <w:szCs w:val="24"/>
            <w:shd w:val="clear"/>
            <w:lang w:val="en-US" w:eastAsia="zh-CN"/>
          </w:rPr>
          <w:t>胖瘦</w:t>
        </w:r>
      </w:ins>
      <w:ins w:id="1110" w:author="大橙子" w:date="2021-02-18T19:26:30Z">
        <w:r>
          <w:rPr>
            <w:rFonts w:hint="eastAsia" w:cstheme="minorBidi"/>
            <w:i w:val="0"/>
            <w:caps w:val="0"/>
            <w:spacing w:val="0"/>
            <w:sz w:val="21"/>
            <w:szCs w:val="24"/>
            <w:shd w:val="clear"/>
            <w:lang w:val="en-US" w:eastAsia="zh-CN"/>
          </w:rPr>
          <w:t>、</w:t>
        </w:r>
      </w:ins>
      <w:ins w:id="1111" w:author="大橙子" w:date="2021-02-18T19:26:39Z">
        <w:r>
          <w:rPr>
            <w:rFonts w:hint="eastAsia" w:cstheme="minorBidi"/>
            <w:i w:val="0"/>
            <w:caps w:val="0"/>
            <w:spacing w:val="0"/>
            <w:sz w:val="21"/>
            <w:szCs w:val="24"/>
            <w:shd w:val="clear"/>
            <w:lang w:val="en-US" w:eastAsia="zh-CN"/>
          </w:rPr>
          <w:t>动画的</w:t>
        </w:r>
      </w:ins>
      <w:ins w:id="1112" w:author="大橙子" w:date="2021-02-18T19:26:41Z">
        <w:r>
          <w:rPr>
            <w:rFonts w:hint="eastAsia" w:cstheme="minorBidi"/>
            <w:i w:val="0"/>
            <w:caps w:val="0"/>
            <w:spacing w:val="0"/>
            <w:sz w:val="21"/>
            <w:szCs w:val="24"/>
            <w:shd w:val="clear"/>
            <w:lang w:val="en-US" w:eastAsia="zh-CN"/>
          </w:rPr>
          <w:t>种类</w:t>
        </w:r>
      </w:ins>
      <w:ins w:id="1113" w:author="大橙子" w:date="2021-02-18T19:26:47Z">
        <w:r>
          <w:rPr>
            <w:rFonts w:hint="eastAsia" w:cstheme="minorBidi"/>
            <w:i w:val="0"/>
            <w:caps w:val="0"/>
            <w:spacing w:val="0"/>
            <w:sz w:val="21"/>
            <w:szCs w:val="24"/>
            <w:shd w:val="clear"/>
            <w:lang w:val="en-US" w:eastAsia="zh-CN"/>
          </w:rPr>
          <w:t>和</w:t>
        </w:r>
      </w:ins>
      <w:ins w:id="1114" w:author="大橙子" w:date="2021-02-18T19:26:50Z">
        <w:r>
          <w:rPr>
            <w:rFonts w:hint="eastAsia" w:cstheme="minorBidi"/>
            <w:i w:val="0"/>
            <w:caps w:val="0"/>
            <w:spacing w:val="0"/>
            <w:sz w:val="21"/>
            <w:szCs w:val="24"/>
            <w:shd w:val="clear"/>
            <w:lang w:val="en-US" w:eastAsia="zh-CN"/>
          </w:rPr>
          <w:t>播放</w:t>
        </w:r>
      </w:ins>
      <w:ins w:id="1115" w:author="大橙子" w:date="2021-02-18T19:26:56Z">
        <w:r>
          <w:rPr>
            <w:rFonts w:hint="eastAsia" w:cstheme="minorBidi"/>
            <w:i w:val="0"/>
            <w:caps w:val="0"/>
            <w:spacing w:val="0"/>
            <w:sz w:val="21"/>
            <w:szCs w:val="24"/>
            <w:shd w:val="clear"/>
            <w:lang w:val="en-US" w:eastAsia="zh-CN"/>
          </w:rPr>
          <w:t>速度</w:t>
        </w:r>
      </w:ins>
      <w:ins w:id="1116" w:author="大橙子" w:date="2021-02-18T19:26:58Z">
        <w:r>
          <w:rPr>
            <w:rFonts w:hint="eastAsia" w:cstheme="minorBidi"/>
            <w:i w:val="0"/>
            <w:caps w:val="0"/>
            <w:spacing w:val="0"/>
            <w:sz w:val="21"/>
            <w:szCs w:val="24"/>
            <w:shd w:val="clear"/>
            <w:lang w:val="en-US" w:eastAsia="zh-CN"/>
          </w:rPr>
          <w:t>。</w:t>
        </w:r>
      </w:ins>
    </w:p>
    <w:p/>
    <w:p>
      <w:pPr>
        <w:rPr>
          <w:rFonts w:hint="eastAsia" w:eastAsiaTheme="minorEastAsia"/>
          <w:lang w:eastAsia="zh-CN"/>
        </w:rPr>
      </w:pPr>
      <w:r>
        <w:rPr>
          <w:rFonts w:hint="eastAsia"/>
        </w:rPr>
        <w:t>5.2基于</w:t>
      </w:r>
      <w:commentRangeStart w:id="27"/>
      <w:r>
        <w:rPr>
          <w:rFonts w:hint="eastAsia"/>
        </w:rPr>
        <w:t>兴趣度</w:t>
      </w:r>
      <w:commentRangeEnd w:id="27"/>
      <w:r>
        <w:commentReference w:id="27"/>
      </w:r>
      <w:r>
        <w:rPr>
          <w:rFonts w:hint="eastAsia"/>
        </w:rPr>
        <w:t>的细粒度化</w:t>
      </w:r>
      <w:ins w:id="1117" w:author="大橙子" w:date="2021-02-18T12:11:01Z">
        <w:r>
          <w:rPr>
            <w:rFonts w:hint="eastAsia"/>
            <w:lang w:val="en-US" w:eastAsia="zh-CN"/>
          </w:rPr>
          <w:t>处理</w:t>
        </w:r>
      </w:ins>
    </w:p>
    <w:p>
      <w:pPr>
        <w:ind w:firstLine="420" w:firstLineChars="200"/>
        <w:rPr>
          <w:ins w:id="1118" w:author="大橙子" w:date="2021-02-17T22:57:40Z"/>
          <w:rFonts w:hint="eastAsia"/>
        </w:rPr>
      </w:pPr>
      <w:r>
        <w:rPr>
          <w:rFonts w:hint="eastAsia"/>
        </w:rPr>
        <w:t>将3D场景资源拆分为小的组件，进行细粒度化传输，通过兴趣度分析各个部分的重要性，求出每个单元的兴趣的，按照兴趣度由高到低的次序来依次传输这些单元对应的资源，从而确定这些单元的传输优先次序。</w:t>
      </w:r>
    </w:p>
    <w:p>
      <w:pPr>
        <w:widowControl/>
        <w:ind w:firstLine="0" w:firstLineChars="0"/>
        <w:jc w:val="left"/>
        <w:rPr>
          <w:ins w:id="1119" w:author="大橙子" w:date="2021-02-17T22:59:44Z"/>
          <w:rFonts w:hint="default" w:ascii="宋体" w:hAnsi="宋体" w:eastAsia="宋体" w:cs="宋体"/>
          <w:color w:val="000000"/>
          <w:kern w:val="0"/>
          <w:sz w:val="18"/>
          <w:szCs w:val="18"/>
          <w:lang w:val="en-US" w:eastAsia="zh-CN" w:bidi="ar"/>
        </w:rPr>
      </w:pPr>
      <w:ins w:id="1120" w:author="大橙子" w:date="2021-02-17T22:58:26Z">
        <w:r>
          <w:rPr>
            <w:rFonts w:hint="eastAsia" w:ascii="宋体" w:hAnsi="宋体" w:eastAsia="宋体" w:cs="宋体"/>
            <w:color w:val="000000"/>
            <w:kern w:val="0"/>
            <w:sz w:val="18"/>
            <w:szCs w:val="18"/>
            <w:lang w:val="en-US" w:eastAsia="zh-CN" w:bidi="ar"/>
          </w:rPr>
          <w:t>兴趣度</w:t>
        </w:r>
      </w:ins>
      <w:ins w:id="1121" w:author="大橙子" w:date="2021-02-17T22:58:35Z">
        <w:r>
          <w:rPr>
            <w:rFonts w:hint="eastAsia" w:ascii="宋体" w:hAnsi="宋体" w:eastAsia="宋体" w:cs="宋体"/>
            <w:color w:val="000000"/>
            <w:kern w:val="0"/>
            <w:sz w:val="18"/>
            <w:szCs w:val="18"/>
            <w:lang w:val="en-US" w:eastAsia="zh-CN" w:bidi="ar"/>
          </w:rPr>
          <w:t>的</w:t>
        </w:r>
      </w:ins>
      <w:ins w:id="1122" w:author="大橙子" w:date="2021-02-17T22:58:41Z">
        <w:r>
          <w:rPr>
            <w:rFonts w:hint="eastAsia" w:ascii="宋体" w:hAnsi="宋体" w:eastAsia="宋体" w:cs="宋体"/>
            <w:color w:val="000000"/>
            <w:kern w:val="0"/>
            <w:sz w:val="18"/>
            <w:szCs w:val="18"/>
            <w:lang w:val="en-US" w:eastAsia="zh-CN" w:bidi="ar"/>
          </w:rPr>
          <w:t>定义</w:t>
        </w:r>
      </w:ins>
      <w:ins w:id="1123" w:author="大橙子" w:date="2021-02-17T22:58:27Z">
        <w:r>
          <w:rPr>
            <w:rFonts w:hint="eastAsia" w:ascii="宋体" w:hAnsi="宋体" w:eastAsia="宋体" w:cs="宋体"/>
            <w:color w:val="000000"/>
            <w:kern w:val="0"/>
            <w:sz w:val="18"/>
            <w:szCs w:val="18"/>
            <w:lang w:val="en-US" w:eastAsia="zh-CN" w:bidi="ar"/>
          </w:rPr>
          <w:t>：</w:t>
        </w:r>
      </w:ins>
      <w:ins w:id="1124" w:author="大橙子" w:date="2021-02-17T22:59:12Z">
        <w:r>
          <w:rPr>
            <w:rFonts w:hint="eastAsia" w:ascii="宋体" w:hAnsi="宋体" w:eastAsia="宋体" w:cs="宋体"/>
            <w:color w:val="000000"/>
            <w:kern w:val="0"/>
            <w:sz w:val="18"/>
            <w:szCs w:val="18"/>
            <w:lang w:val="en-US" w:eastAsia="zh-CN" w:bidi="ar"/>
          </w:rPr>
          <w:t>动画</w:t>
        </w:r>
      </w:ins>
      <w:ins w:id="1125" w:author="大橙子" w:date="2021-02-17T22:59:15Z">
        <w:r>
          <w:rPr>
            <w:rFonts w:hint="eastAsia" w:ascii="宋体" w:hAnsi="宋体" w:eastAsia="宋体" w:cs="宋体"/>
            <w:color w:val="000000"/>
            <w:kern w:val="0"/>
            <w:sz w:val="18"/>
            <w:szCs w:val="18"/>
            <w:lang w:val="en-US" w:eastAsia="zh-CN" w:bidi="ar"/>
          </w:rPr>
          <w:t>播放</w:t>
        </w:r>
      </w:ins>
      <w:ins w:id="1126" w:author="大橙子" w:date="2021-02-17T22:59:17Z">
        <w:r>
          <w:rPr>
            <w:rFonts w:hint="eastAsia" w:ascii="宋体" w:hAnsi="宋体" w:eastAsia="宋体" w:cs="宋体"/>
            <w:color w:val="000000"/>
            <w:kern w:val="0"/>
            <w:sz w:val="18"/>
            <w:szCs w:val="18"/>
            <w:lang w:val="en-US" w:eastAsia="zh-CN" w:bidi="ar"/>
          </w:rPr>
          <w:t>速度</w:t>
        </w:r>
      </w:ins>
      <w:ins w:id="1127" w:author="大橙子" w:date="2021-02-17T22:59:18Z">
        <w:r>
          <w:rPr>
            <w:rFonts w:hint="eastAsia" w:ascii="宋体" w:hAnsi="宋体" w:eastAsia="宋体" w:cs="宋体"/>
            <w:color w:val="000000"/>
            <w:kern w:val="0"/>
            <w:sz w:val="18"/>
            <w:szCs w:val="18"/>
            <w:lang w:val="en-US" w:eastAsia="zh-CN" w:bidi="ar"/>
          </w:rPr>
          <w:t>、</w:t>
        </w:r>
      </w:ins>
      <w:ins w:id="1128" w:author="大橙子" w:date="2021-02-17T22:57:50Z">
        <w:r>
          <w:rPr>
            <w:rFonts w:hint="eastAsia" w:ascii="宋体" w:hAnsi="宋体" w:eastAsia="宋体" w:cs="宋体"/>
            <w:color w:val="000000"/>
            <w:kern w:val="0"/>
            <w:sz w:val="18"/>
            <w:szCs w:val="18"/>
            <w:lang w:val="en-US" w:eastAsia="zh-CN" w:bidi="ar"/>
          </w:rPr>
          <w:t>填充度、重用度以及关注度的加权结果，综合反应了该模型对于用户视觉影响的贡献大小以及其文件传输的代价</w:t>
        </w:r>
      </w:ins>
      <w:ins w:id="1129" w:author="大橙子" w:date="2021-02-17T23:00:18Z">
        <w:r>
          <w:rPr>
            <w:rFonts w:hint="eastAsia" w:ascii="宋体" w:hAnsi="宋体" w:eastAsia="宋体" w:cs="宋体"/>
            <w:color w:val="000000"/>
            <w:kern w:val="0"/>
            <w:sz w:val="18"/>
            <w:szCs w:val="18"/>
            <w:lang w:val="en-US" w:eastAsia="zh-CN" w:bidi="ar"/>
          </w:rPr>
          <w:t>，</w:t>
        </w:r>
      </w:ins>
      <w:ins w:id="1130" w:author="大橙子" w:date="2021-02-17T23:00:20Z">
        <w:r>
          <w:rPr>
            <w:rFonts w:hint="eastAsia" w:ascii="宋体" w:hAnsi="宋体" w:eastAsia="宋体" w:cs="宋体"/>
            <w:color w:val="000000"/>
            <w:kern w:val="0"/>
            <w:sz w:val="18"/>
            <w:szCs w:val="18"/>
            <w:lang w:val="en-US" w:eastAsia="zh-CN" w:bidi="ar"/>
          </w:rPr>
          <w:t>计算</w:t>
        </w:r>
      </w:ins>
      <w:ins w:id="1131" w:author="大橙子" w:date="2021-02-17T23:00:23Z">
        <w:r>
          <w:rPr>
            <w:rFonts w:hint="eastAsia" w:ascii="宋体" w:hAnsi="宋体" w:eastAsia="宋体" w:cs="宋体"/>
            <w:color w:val="000000"/>
            <w:kern w:val="0"/>
            <w:sz w:val="18"/>
            <w:szCs w:val="18"/>
            <w:lang w:val="en-US" w:eastAsia="zh-CN" w:bidi="ar"/>
          </w:rPr>
          <w:t>公式</w:t>
        </w:r>
      </w:ins>
      <w:ins w:id="1132" w:author="大橙子" w:date="2021-02-17T23:00:43Z">
        <w:r>
          <w:rPr>
            <w:rFonts w:hint="eastAsia" w:ascii="宋体" w:hAnsi="宋体" w:eastAsia="宋体" w:cs="宋体"/>
            <w:color w:val="000000"/>
            <w:kern w:val="0"/>
            <w:sz w:val="18"/>
            <w:szCs w:val="18"/>
            <w:lang w:val="en-US" w:eastAsia="zh-CN" w:bidi="ar"/>
          </w:rPr>
          <w:t>如下</w:t>
        </w:r>
      </w:ins>
      <w:ins w:id="1133" w:author="大橙子" w:date="2021-02-17T23:00:44Z">
        <w:r>
          <w:rPr>
            <w:rFonts w:hint="eastAsia" w:ascii="宋体" w:hAnsi="宋体" w:eastAsia="宋体" w:cs="宋体"/>
            <w:color w:val="000000"/>
            <w:kern w:val="0"/>
            <w:sz w:val="18"/>
            <w:szCs w:val="18"/>
            <w:lang w:val="en-US" w:eastAsia="zh-CN" w:bidi="ar"/>
          </w:rPr>
          <w:t>。</w:t>
        </w:r>
      </w:ins>
    </w:p>
    <w:p>
      <w:pPr>
        <w:widowControl/>
        <w:ind w:firstLine="0" w:firstLineChars="0"/>
        <w:jc w:val="center"/>
        <w:rPr>
          <w:ins w:id="1134" w:author="大橙子" w:date="2021-02-17T23:02:35Z"/>
          <w:rFonts w:hint="eastAsia" w:ascii="宋体" w:hAnsi="宋体" w:eastAsia="宋体" w:cs="宋体"/>
          <w:color w:val="000000"/>
          <w:kern w:val="0"/>
          <w:sz w:val="18"/>
          <w:szCs w:val="18"/>
          <w:lang w:val="en-US" w:eastAsia="zh-CN" w:bidi="ar"/>
        </w:rPr>
      </w:pPr>
      <w:ins w:id="1135" w:author="大橙子" w:date="2021-02-17T23:01:00Z">
        <w:r>
          <w:rPr>
            <w:rFonts w:hint="eastAsia" w:ascii="宋体" w:hAnsi="宋体" w:eastAsia="宋体" w:cs="宋体"/>
            <w:color w:val="000000"/>
            <w:kern w:val="0"/>
            <w:sz w:val="18"/>
            <w:szCs w:val="18"/>
            <w:lang w:val="en-US" w:eastAsia="zh-CN" w:bidi="ar"/>
          </w:rPr>
          <w:t>ID</w:t>
        </w:r>
      </w:ins>
      <w:ins w:id="1136" w:author="大橙子" w:date="2021-02-17T23:01:02Z">
        <w:r>
          <w:rPr>
            <w:rFonts w:hint="eastAsia" w:ascii="宋体" w:hAnsi="宋体" w:eastAsia="宋体" w:cs="宋体"/>
            <w:color w:val="000000"/>
            <w:kern w:val="0"/>
            <w:sz w:val="18"/>
            <w:szCs w:val="18"/>
            <w:lang w:val="en-US" w:eastAsia="zh-CN" w:bidi="ar"/>
          </w:rPr>
          <w:t>=</w:t>
        </w:r>
      </w:ins>
      <w:ins w:id="1137" w:author="大橙子" w:date="2021-02-17T23:01:04Z">
        <w:r>
          <w:rPr>
            <w:rFonts w:hint="eastAsia" w:ascii="宋体" w:hAnsi="宋体" w:eastAsia="宋体" w:cs="宋体"/>
            <w:color w:val="000000"/>
            <w:kern w:val="0"/>
            <w:sz w:val="18"/>
            <w:szCs w:val="18"/>
            <w:lang w:val="en-US" w:eastAsia="zh-CN" w:bidi="ar"/>
          </w:rPr>
          <w:t>a</w:t>
        </w:r>
      </w:ins>
      <w:ins w:id="1138" w:author="大橙子" w:date="2021-02-17T23:02:07Z">
        <w:r>
          <w:rPr>
            <w:rFonts w:hint="eastAsia" w:ascii="宋体" w:hAnsi="宋体" w:eastAsia="宋体" w:cs="宋体"/>
            <w:color w:val="000000"/>
            <w:kern w:val="0"/>
            <w:sz w:val="18"/>
            <w:szCs w:val="18"/>
            <w:lang w:val="en-US" w:eastAsia="zh-CN" w:bidi="ar"/>
          </w:rPr>
          <w:t>×</w:t>
        </w:r>
      </w:ins>
      <w:ins w:id="1139" w:author="大橙子" w:date="2021-02-17T23:02:12Z">
        <w:r>
          <w:rPr>
            <w:rFonts w:hint="eastAsia" w:ascii="宋体" w:hAnsi="宋体" w:eastAsia="宋体" w:cs="宋体"/>
            <w:color w:val="000000"/>
            <w:kern w:val="0"/>
            <w:sz w:val="18"/>
            <w:szCs w:val="18"/>
            <w:lang w:val="en-US" w:eastAsia="zh-CN" w:bidi="ar"/>
          </w:rPr>
          <w:t>A</w:t>
        </w:r>
      </w:ins>
      <w:ins w:id="1140" w:author="大橙子" w:date="2021-02-17T23:02:13Z">
        <w:r>
          <w:rPr>
            <w:rFonts w:hint="eastAsia" w:ascii="宋体" w:hAnsi="宋体" w:eastAsia="宋体" w:cs="宋体"/>
            <w:color w:val="000000"/>
            <w:kern w:val="0"/>
            <w:sz w:val="18"/>
            <w:szCs w:val="18"/>
            <w:lang w:val="en-US" w:eastAsia="zh-CN" w:bidi="ar"/>
          </w:rPr>
          <w:t>S</w:t>
        </w:r>
      </w:ins>
      <w:ins w:id="1141" w:author="大橙子" w:date="2021-02-17T23:02:15Z">
        <w:r>
          <w:rPr>
            <w:rFonts w:hint="eastAsia" w:ascii="宋体" w:hAnsi="宋体" w:eastAsia="宋体" w:cs="宋体"/>
            <w:color w:val="000000"/>
            <w:kern w:val="0"/>
            <w:sz w:val="18"/>
            <w:szCs w:val="18"/>
            <w:lang w:val="en-US" w:eastAsia="zh-CN" w:bidi="ar"/>
          </w:rPr>
          <w:t>+</w:t>
        </w:r>
      </w:ins>
      <w:ins w:id="1142" w:author="大橙子" w:date="2021-02-17T23:02:17Z">
        <w:r>
          <w:rPr>
            <w:rFonts w:hint="eastAsia" w:ascii="宋体" w:hAnsi="宋体" w:eastAsia="宋体" w:cs="宋体"/>
            <w:color w:val="000000"/>
            <w:kern w:val="0"/>
            <w:sz w:val="18"/>
            <w:szCs w:val="18"/>
            <w:lang w:val="en-US" w:eastAsia="zh-CN" w:bidi="ar"/>
          </w:rPr>
          <w:t>b</w:t>
        </w:r>
      </w:ins>
      <w:ins w:id="1143" w:author="大橙子" w:date="2021-02-17T23:01:13Z">
        <w:r>
          <w:rPr>
            <w:rFonts w:hint="eastAsia" w:ascii="宋体" w:hAnsi="宋体" w:eastAsia="宋体" w:cs="宋体"/>
            <w:color w:val="000000"/>
            <w:kern w:val="0"/>
            <w:sz w:val="18"/>
            <w:szCs w:val="18"/>
            <w:lang w:val="en-US" w:eastAsia="zh-CN" w:bidi="ar"/>
          </w:rPr>
          <w:t>×</w:t>
        </w:r>
      </w:ins>
      <w:ins w:id="1144" w:author="大橙子" w:date="2021-02-17T23:01:15Z">
        <w:r>
          <w:rPr>
            <w:rFonts w:hint="eastAsia" w:ascii="宋体" w:hAnsi="宋体" w:eastAsia="宋体" w:cs="宋体"/>
            <w:color w:val="000000"/>
            <w:kern w:val="0"/>
            <w:sz w:val="18"/>
            <w:szCs w:val="18"/>
            <w:lang w:val="en-US" w:eastAsia="zh-CN" w:bidi="ar"/>
          </w:rPr>
          <w:t>FD</w:t>
        </w:r>
      </w:ins>
      <w:ins w:id="1145" w:author="大橙子" w:date="2021-02-17T23:01:17Z">
        <w:r>
          <w:rPr>
            <w:rFonts w:hint="eastAsia" w:ascii="宋体" w:hAnsi="宋体" w:eastAsia="宋体" w:cs="宋体"/>
            <w:color w:val="000000"/>
            <w:kern w:val="0"/>
            <w:sz w:val="18"/>
            <w:szCs w:val="18"/>
            <w:lang w:val="en-US" w:eastAsia="zh-CN" w:bidi="ar"/>
          </w:rPr>
          <w:t>+</w:t>
        </w:r>
      </w:ins>
      <w:ins w:id="1146" w:author="大橙子" w:date="2021-02-17T23:02:22Z">
        <w:r>
          <w:rPr>
            <w:rFonts w:hint="eastAsia" w:ascii="宋体" w:hAnsi="宋体" w:eastAsia="宋体" w:cs="宋体"/>
            <w:color w:val="000000"/>
            <w:kern w:val="0"/>
            <w:sz w:val="18"/>
            <w:szCs w:val="18"/>
            <w:lang w:val="en-US" w:eastAsia="zh-CN" w:bidi="ar"/>
          </w:rPr>
          <w:t>c</w:t>
        </w:r>
      </w:ins>
      <w:ins w:id="1147" w:author="大橙子" w:date="2021-02-17T23:01:26Z">
        <w:r>
          <w:rPr>
            <w:rFonts w:hint="eastAsia" w:ascii="宋体" w:hAnsi="宋体" w:eastAsia="宋体" w:cs="宋体"/>
            <w:color w:val="000000"/>
            <w:kern w:val="0"/>
            <w:sz w:val="18"/>
            <w:szCs w:val="18"/>
            <w:lang w:val="en-US" w:eastAsia="zh-CN" w:bidi="ar"/>
          </w:rPr>
          <w:t>×</w:t>
        </w:r>
      </w:ins>
      <w:ins w:id="1148" w:author="大橙子" w:date="2021-02-17T23:01:43Z">
        <w:r>
          <w:rPr>
            <w:rFonts w:hint="eastAsia" w:ascii="宋体" w:hAnsi="宋体" w:eastAsia="宋体" w:cs="宋体"/>
            <w:color w:val="000000"/>
            <w:kern w:val="0"/>
            <w:sz w:val="18"/>
            <w:szCs w:val="18"/>
            <w:lang w:val="en-US" w:eastAsia="zh-CN" w:bidi="ar"/>
          </w:rPr>
          <w:t>R</w:t>
        </w:r>
      </w:ins>
      <w:ins w:id="1149" w:author="大橙子" w:date="2021-02-17T23:01:26Z">
        <w:r>
          <w:rPr>
            <w:rFonts w:hint="eastAsia" w:ascii="宋体" w:hAnsi="宋体" w:eastAsia="宋体" w:cs="宋体"/>
            <w:color w:val="000000"/>
            <w:kern w:val="0"/>
            <w:sz w:val="18"/>
            <w:szCs w:val="18"/>
            <w:lang w:val="en-US" w:eastAsia="zh-CN" w:bidi="ar"/>
          </w:rPr>
          <w:t>D</w:t>
        </w:r>
      </w:ins>
      <w:ins w:id="1150" w:author="大橙子" w:date="2021-02-17T23:01:52Z">
        <w:r>
          <w:rPr>
            <w:rFonts w:hint="eastAsia" w:ascii="宋体" w:hAnsi="宋体" w:eastAsia="宋体" w:cs="宋体"/>
            <w:color w:val="000000"/>
            <w:kern w:val="0"/>
            <w:sz w:val="18"/>
            <w:szCs w:val="18"/>
            <w:lang w:val="en-US" w:eastAsia="zh-CN" w:bidi="ar"/>
          </w:rPr>
          <w:t>+</w:t>
        </w:r>
      </w:ins>
      <w:ins w:id="1151" w:author="大橙子" w:date="2021-02-17T23:02:25Z">
        <w:r>
          <w:rPr>
            <w:rFonts w:hint="eastAsia" w:ascii="宋体" w:hAnsi="宋体" w:eastAsia="宋体" w:cs="宋体"/>
            <w:color w:val="000000"/>
            <w:kern w:val="0"/>
            <w:sz w:val="18"/>
            <w:szCs w:val="18"/>
            <w:lang w:val="en-US" w:eastAsia="zh-CN" w:bidi="ar"/>
          </w:rPr>
          <w:t>d</w:t>
        </w:r>
      </w:ins>
      <w:ins w:id="1152" w:author="大橙子" w:date="2021-02-17T23:01:53Z">
        <w:r>
          <w:rPr>
            <w:rFonts w:hint="eastAsia" w:ascii="宋体" w:hAnsi="宋体" w:eastAsia="宋体" w:cs="宋体"/>
            <w:color w:val="000000"/>
            <w:kern w:val="0"/>
            <w:sz w:val="18"/>
            <w:szCs w:val="18"/>
            <w:lang w:val="en-US" w:eastAsia="zh-CN" w:bidi="ar"/>
          </w:rPr>
          <w:t>×</w:t>
        </w:r>
      </w:ins>
      <w:ins w:id="1153" w:author="大橙子" w:date="2021-02-17T23:01:56Z">
        <w:r>
          <w:rPr>
            <w:rFonts w:hint="eastAsia" w:ascii="宋体" w:hAnsi="宋体" w:eastAsia="宋体" w:cs="宋体"/>
            <w:color w:val="000000"/>
            <w:kern w:val="0"/>
            <w:sz w:val="18"/>
            <w:szCs w:val="18"/>
            <w:lang w:val="en-US" w:eastAsia="zh-CN" w:bidi="ar"/>
          </w:rPr>
          <w:t>A</w:t>
        </w:r>
      </w:ins>
      <w:ins w:id="1154" w:author="大橙子" w:date="2021-02-17T23:01:53Z">
        <w:r>
          <w:rPr>
            <w:rFonts w:hint="eastAsia" w:ascii="宋体" w:hAnsi="宋体" w:eastAsia="宋体" w:cs="宋体"/>
            <w:color w:val="000000"/>
            <w:kern w:val="0"/>
            <w:sz w:val="18"/>
            <w:szCs w:val="18"/>
            <w:lang w:val="en-US" w:eastAsia="zh-CN" w:bidi="ar"/>
          </w:rPr>
          <w:t>D</w:t>
        </w:r>
      </w:ins>
    </w:p>
    <w:p>
      <w:pPr>
        <w:keepNext w:val="0"/>
        <w:keepLines w:val="0"/>
        <w:widowControl/>
        <w:suppressLineNumbers w:val="0"/>
        <w:jc w:val="left"/>
        <w:rPr>
          <w:ins w:id="1155" w:author="大橙子" w:date="2021-02-17T23:03:40Z"/>
          <w:rFonts w:hint="default"/>
          <w:lang w:val="en-US"/>
        </w:rPr>
      </w:pPr>
      <w:ins w:id="1156" w:author="大橙子" w:date="2021-02-17T23:02:50Z">
        <w:r>
          <w:rPr>
            <w:rFonts w:hint="eastAsia" w:ascii="宋体" w:hAnsi="宋体" w:eastAsia="宋体" w:cs="宋体"/>
            <w:color w:val="000000"/>
            <w:kern w:val="0"/>
            <w:sz w:val="18"/>
            <w:szCs w:val="18"/>
            <w:lang w:val="en-US" w:eastAsia="zh-CN" w:bidi="ar"/>
          </w:rPr>
          <w:t>公式</w:t>
        </w:r>
      </w:ins>
      <w:ins w:id="1157" w:author="大橙子" w:date="2021-02-17T23:02:52Z">
        <w:r>
          <w:rPr>
            <w:rFonts w:hint="eastAsia" w:ascii="宋体" w:hAnsi="宋体" w:eastAsia="宋体" w:cs="宋体"/>
            <w:color w:val="000000"/>
            <w:kern w:val="0"/>
            <w:sz w:val="18"/>
            <w:szCs w:val="18"/>
            <w:lang w:val="en-US" w:eastAsia="zh-CN" w:bidi="ar"/>
          </w:rPr>
          <w:t>中</w:t>
        </w:r>
      </w:ins>
      <w:ins w:id="1158" w:author="大橙子" w:date="2021-02-17T23:02:55Z">
        <w:r>
          <w:rPr>
            <w:rFonts w:hint="eastAsia" w:ascii="宋体" w:hAnsi="宋体" w:eastAsia="宋体" w:cs="宋体"/>
            <w:color w:val="000000"/>
            <w:kern w:val="0"/>
            <w:sz w:val="18"/>
            <w:szCs w:val="18"/>
            <w:lang w:val="en-US" w:eastAsia="zh-CN" w:bidi="ar"/>
          </w:rPr>
          <w:t>a</w:t>
        </w:r>
      </w:ins>
      <w:ins w:id="1159" w:author="大橙子" w:date="2021-02-17T23:03:03Z">
        <w:r>
          <w:rPr>
            <w:rFonts w:hint="eastAsia" w:ascii="宋体" w:hAnsi="宋体" w:eastAsia="宋体" w:cs="宋体"/>
            <w:color w:val="000000"/>
            <w:kern w:val="0"/>
            <w:sz w:val="18"/>
            <w:szCs w:val="18"/>
            <w:lang w:val="en-US" w:eastAsia="zh-CN" w:bidi="ar"/>
          </w:rPr>
          <w:t>、</w:t>
        </w:r>
      </w:ins>
      <w:ins w:id="1160" w:author="大橙子" w:date="2021-02-17T23:02:59Z">
        <w:r>
          <w:rPr>
            <w:rFonts w:hint="eastAsia" w:ascii="宋体" w:hAnsi="宋体" w:eastAsia="宋体" w:cs="宋体"/>
            <w:color w:val="000000"/>
            <w:kern w:val="0"/>
            <w:sz w:val="18"/>
            <w:szCs w:val="18"/>
            <w:lang w:val="en-US" w:eastAsia="zh-CN" w:bidi="ar"/>
          </w:rPr>
          <w:t>b</w:t>
        </w:r>
      </w:ins>
      <w:ins w:id="1161" w:author="大橙子" w:date="2021-02-17T23:03:04Z">
        <w:r>
          <w:rPr>
            <w:rFonts w:hint="eastAsia" w:ascii="宋体" w:hAnsi="宋体" w:eastAsia="宋体" w:cs="宋体"/>
            <w:color w:val="000000"/>
            <w:kern w:val="0"/>
            <w:sz w:val="18"/>
            <w:szCs w:val="18"/>
            <w:lang w:val="en-US" w:eastAsia="zh-CN" w:bidi="ar"/>
          </w:rPr>
          <w:t>、</w:t>
        </w:r>
      </w:ins>
      <w:ins w:id="1162" w:author="大橙子" w:date="2021-02-17T23:03:00Z">
        <w:r>
          <w:rPr>
            <w:rFonts w:hint="eastAsia" w:ascii="宋体" w:hAnsi="宋体" w:eastAsia="宋体" w:cs="宋体"/>
            <w:color w:val="000000"/>
            <w:kern w:val="0"/>
            <w:sz w:val="18"/>
            <w:szCs w:val="18"/>
            <w:lang w:val="en-US" w:eastAsia="zh-CN" w:bidi="ar"/>
          </w:rPr>
          <w:t>c</w:t>
        </w:r>
      </w:ins>
      <w:ins w:id="1163" w:author="大橙子" w:date="2021-02-17T23:03:05Z">
        <w:r>
          <w:rPr>
            <w:rFonts w:hint="eastAsia" w:ascii="宋体" w:hAnsi="宋体" w:eastAsia="宋体" w:cs="宋体"/>
            <w:color w:val="000000"/>
            <w:kern w:val="0"/>
            <w:sz w:val="18"/>
            <w:szCs w:val="18"/>
            <w:lang w:val="en-US" w:eastAsia="zh-CN" w:bidi="ar"/>
          </w:rPr>
          <w:t>、</w:t>
        </w:r>
      </w:ins>
      <w:ins w:id="1164" w:author="大橙子" w:date="2021-02-17T23:03:00Z">
        <w:r>
          <w:rPr>
            <w:rFonts w:hint="eastAsia" w:ascii="宋体" w:hAnsi="宋体" w:eastAsia="宋体" w:cs="宋体"/>
            <w:color w:val="000000"/>
            <w:kern w:val="0"/>
            <w:sz w:val="18"/>
            <w:szCs w:val="18"/>
            <w:lang w:val="en-US" w:eastAsia="zh-CN" w:bidi="ar"/>
          </w:rPr>
          <w:t>d</w:t>
        </w:r>
      </w:ins>
      <w:ins w:id="1165" w:author="大橙子" w:date="2021-02-17T23:03:08Z">
        <w:r>
          <w:rPr>
            <w:rFonts w:hint="eastAsia" w:ascii="宋体" w:hAnsi="宋体" w:eastAsia="宋体" w:cs="宋体"/>
            <w:color w:val="000000"/>
            <w:kern w:val="0"/>
            <w:sz w:val="18"/>
            <w:szCs w:val="18"/>
            <w:lang w:val="en-US" w:eastAsia="zh-CN" w:bidi="ar"/>
          </w:rPr>
          <w:t>为</w:t>
        </w:r>
      </w:ins>
      <w:ins w:id="1166" w:author="大橙子" w:date="2021-02-17T23:03:12Z">
        <w:r>
          <w:rPr>
            <w:rFonts w:hint="eastAsia" w:ascii="宋体" w:hAnsi="宋体" w:eastAsia="宋体" w:cs="宋体"/>
            <w:color w:val="000000"/>
            <w:kern w:val="0"/>
            <w:sz w:val="18"/>
            <w:szCs w:val="18"/>
            <w:lang w:val="en-US" w:eastAsia="zh-CN" w:bidi="ar"/>
          </w:rPr>
          <w:t>权重</w:t>
        </w:r>
      </w:ins>
      <w:ins w:id="1167" w:author="大橙子" w:date="2021-02-17T23:06:31Z">
        <w:r>
          <w:rPr>
            <w:rFonts w:hint="eastAsia" w:ascii="宋体" w:hAnsi="宋体" w:eastAsia="宋体" w:cs="宋体"/>
            <w:color w:val="000000"/>
            <w:kern w:val="0"/>
            <w:sz w:val="18"/>
            <w:szCs w:val="18"/>
            <w:lang w:val="en-US" w:eastAsia="zh-CN" w:bidi="ar"/>
          </w:rPr>
          <w:t>。</w:t>
        </w:r>
      </w:ins>
      <w:ins w:id="1168" w:author="大橙子" w:date="2021-02-17T23:03:15Z">
        <w:r>
          <w:rPr>
            <w:rFonts w:hint="eastAsia" w:ascii="宋体" w:hAnsi="宋体" w:eastAsia="宋体" w:cs="宋体"/>
            <w:color w:val="000000"/>
            <w:kern w:val="0"/>
            <w:sz w:val="18"/>
            <w:szCs w:val="18"/>
            <w:lang w:val="en-US" w:eastAsia="zh-CN" w:bidi="ar"/>
          </w:rPr>
          <w:t>ID</w:t>
        </w:r>
      </w:ins>
      <w:ins w:id="1169" w:author="大橙子" w:date="2021-02-17T23:03:40Z">
        <w:r>
          <w:rPr>
            <w:rFonts w:hint="eastAsia" w:ascii="宋体" w:hAnsi="宋体" w:eastAsia="宋体" w:cs="宋体"/>
            <w:b w:val="0"/>
            <w:color w:val="000000"/>
            <w:kern w:val="0"/>
            <w:sz w:val="18"/>
            <w:szCs w:val="18"/>
            <w:lang w:val="en-US" w:eastAsia="zh-CN" w:bidi="ar"/>
          </w:rPr>
          <w:t>(Interest Degree)</w:t>
        </w:r>
      </w:ins>
      <w:ins w:id="1170" w:author="大橙子" w:date="2021-02-17T23:03:52Z">
        <w:r>
          <w:rPr>
            <w:rFonts w:hint="eastAsia" w:ascii="宋体" w:hAnsi="宋体" w:eastAsia="宋体" w:cs="宋体"/>
            <w:b w:val="0"/>
            <w:color w:val="000000"/>
            <w:kern w:val="0"/>
            <w:sz w:val="18"/>
            <w:szCs w:val="18"/>
            <w:lang w:val="en-US" w:eastAsia="zh-CN" w:bidi="ar"/>
          </w:rPr>
          <w:t>是</w:t>
        </w:r>
      </w:ins>
      <w:ins w:id="1171" w:author="大橙子" w:date="2021-02-17T23:03:54Z">
        <w:r>
          <w:rPr>
            <w:rFonts w:hint="eastAsia" w:ascii="宋体" w:hAnsi="宋体" w:eastAsia="宋体" w:cs="宋体"/>
            <w:b w:val="0"/>
            <w:color w:val="000000"/>
            <w:kern w:val="0"/>
            <w:sz w:val="18"/>
            <w:szCs w:val="18"/>
            <w:lang w:val="en-US" w:eastAsia="zh-CN" w:bidi="ar"/>
          </w:rPr>
          <w:t>兴趣</w:t>
        </w:r>
      </w:ins>
      <w:ins w:id="1172" w:author="大橙子" w:date="2021-02-17T23:03:57Z">
        <w:r>
          <w:rPr>
            <w:rFonts w:hint="eastAsia" w:ascii="宋体" w:hAnsi="宋体" w:eastAsia="宋体" w:cs="宋体"/>
            <w:b w:val="0"/>
            <w:color w:val="000000"/>
            <w:kern w:val="0"/>
            <w:sz w:val="18"/>
            <w:szCs w:val="18"/>
            <w:lang w:val="en-US" w:eastAsia="zh-CN" w:bidi="ar"/>
          </w:rPr>
          <w:t>度</w:t>
        </w:r>
      </w:ins>
      <w:ins w:id="1173" w:author="大橙子" w:date="2021-02-17T23:04:33Z">
        <w:r>
          <w:rPr>
            <w:rFonts w:hint="eastAsia" w:ascii="宋体" w:hAnsi="宋体" w:eastAsia="宋体" w:cs="宋体"/>
            <w:b w:val="0"/>
            <w:color w:val="000000"/>
            <w:kern w:val="0"/>
            <w:sz w:val="18"/>
            <w:szCs w:val="18"/>
            <w:lang w:val="en-US" w:eastAsia="zh-CN" w:bidi="ar"/>
          </w:rPr>
          <w:t>。</w:t>
        </w:r>
      </w:ins>
      <w:ins w:id="1174" w:author="大橙子" w:date="2021-02-17T23:06:39Z">
        <w:r>
          <w:rPr>
            <w:rFonts w:hint="eastAsia" w:ascii="宋体" w:hAnsi="宋体" w:eastAsia="宋体" w:cs="宋体"/>
            <w:b w:val="0"/>
            <w:color w:val="000000"/>
            <w:kern w:val="0"/>
            <w:sz w:val="18"/>
            <w:szCs w:val="18"/>
            <w:lang w:val="en-US" w:eastAsia="zh-CN" w:bidi="ar"/>
          </w:rPr>
          <w:t>A</w:t>
        </w:r>
      </w:ins>
      <w:ins w:id="1175" w:author="大橙子" w:date="2021-02-17T23:06:40Z">
        <w:r>
          <w:rPr>
            <w:rFonts w:hint="eastAsia" w:ascii="宋体" w:hAnsi="宋体" w:eastAsia="宋体" w:cs="宋体"/>
            <w:b w:val="0"/>
            <w:color w:val="000000"/>
            <w:kern w:val="0"/>
            <w:sz w:val="18"/>
            <w:szCs w:val="18"/>
            <w:lang w:val="en-US" w:eastAsia="zh-CN" w:bidi="ar"/>
          </w:rPr>
          <w:t>S</w:t>
        </w:r>
      </w:ins>
      <w:ins w:id="1176" w:author="大橙子" w:date="2021-02-17T23:06:33Z">
        <w:r>
          <w:rPr>
            <w:rFonts w:hint="eastAsia" w:ascii="宋体" w:hAnsi="宋体" w:eastAsia="宋体" w:cs="宋体"/>
            <w:b w:val="0"/>
            <w:color w:val="000000"/>
            <w:kern w:val="0"/>
            <w:sz w:val="18"/>
            <w:szCs w:val="18"/>
            <w:lang w:val="en-US" w:eastAsia="zh-CN" w:bidi="ar"/>
          </w:rPr>
          <w:t>(</w:t>
        </w:r>
      </w:ins>
      <w:ins w:id="1177" w:author="大橙子" w:date="2021-02-17T23:06:44Z">
        <w:r>
          <w:rPr>
            <w:rFonts w:hint="eastAsia" w:ascii="宋体" w:hAnsi="宋体" w:eastAsia="宋体" w:cs="宋体"/>
            <w:b w:val="0"/>
            <w:color w:val="000000"/>
            <w:kern w:val="0"/>
            <w:sz w:val="18"/>
            <w:szCs w:val="18"/>
            <w:lang w:val="en-US" w:eastAsia="zh-CN" w:bidi="ar"/>
          </w:rPr>
          <w:t>A</w:t>
        </w:r>
      </w:ins>
      <w:ins w:id="1178" w:author="大橙子" w:date="2021-02-17T23:06:49Z">
        <w:r>
          <w:rPr>
            <w:rFonts w:hint="eastAsia" w:ascii="宋体" w:hAnsi="宋体" w:eastAsia="宋体" w:cs="宋体"/>
            <w:b w:val="0"/>
            <w:color w:val="000000"/>
            <w:kern w:val="0"/>
            <w:sz w:val="18"/>
            <w:szCs w:val="18"/>
            <w:lang w:val="en-US" w:eastAsia="zh-CN" w:bidi="ar"/>
          </w:rPr>
          <w:t xml:space="preserve">nimation </w:t>
        </w:r>
      </w:ins>
      <w:ins w:id="1179" w:author="大橙子" w:date="2021-02-17T23:06:50Z">
        <w:r>
          <w:rPr>
            <w:rFonts w:hint="eastAsia" w:ascii="宋体" w:hAnsi="宋体" w:eastAsia="宋体" w:cs="宋体"/>
            <w:b w:val="0"/>
            <w:color w:val="000000"/>
            <w:kern w:val="0"/>
            <w:sz w:val="18"/>
            <w:szCs w:val="18"/>
            <w:lang w:val="en-US" w:eastAsia="zh-CN" w:bidi="ar"/>
          </w:rPr>
          <w:t>S</w:t>
        </w:r>
      </w:ins>
      <w:ins w:id="1180" w:author="大橙子" w:date="2021-02-17T23:06:51Z">
        <w:r>
          <w:rPr>
            <w:rFonts w:hint="eastAsia" w:ascii="宋体" w:hAnsi="宋体" w:eastAsia="宋体" w:cs="宋体"/>
            <w:b w:val="0"/>
            <w:color w:val="000000"/>
            <w:kern w:val="0"/>
            <w:sz w:val="18"/>
            <w:szCs w:val="18"/>
            <w:lang w:val="en-US" w:eastAsia="zh-CN" w:bidi="ar"/>
          </w:rPr>
          <w:t>pee</w:t>
        </w:r>
      </w:ins>
      <w:ins w:id="1181" w:author="大橙子" w:date="2021-02-17T23:06:52Z">
        <w:r>
          <w:rPr>
            <w:rFonts w:hint="eastAsia" w:ascii="宋体" w:hAnsi="宋体" w:eastAsia="宋体" w:cs="宋体"/>
            <w:b w:val="0"/>
            <w:color w:val="000000"/>
            <w:kern w:val="0"/>
            <w:sz w:val="18"/>
            <w:szCs w:val="18"/>
            <w:lang w:val="en-US" w:eastAsia="zh-CN" w:bidi="ar"/>
          </w:rPr>
          <w:t>d</w:t>
        </w:r>
      </w:ins>
      <w:ins w:id="1182" w:author="大橙子" w:date="2021-02-17T23:06:33Z">
        <w:r>
          <w:rPr>
            <w:rFonts w:hint="eastAsia" w:ascii="宋体" w:hAnsi="宋体" w:eastAsia="宋体" w:cs="宋体"/>
            <w:b w:val="0"/>
            <w:color w:val="000000"/>
            <w:kern w:val="0"/>
            <w:sz w:val="18"/>
            <w:szCs w:val="18"/>
            <w:lang w:val="en-US" w:eastAsia="zh-CN" w:bidi="ar"/>
          </w:rPr>
          <w:t>)是</w:t>
        </w:r>
      </w:ins>
      <w:ins w:id="1183" w:author="大橙子" w:date="2021-02-17T23:07:00Z">
        <w:r>
          <w:rPr>
            <w:rFonts w:hint="eastAsia" w:ascii="宋体" w:hAnsi="宋体" w:eastAsia="宋体" w:cs="宋体"/>
            <w:b w:val="0"/>
            <w:color w:val="000000"/>
            <w:kern w:val="0"/>
            <w:sz w:val="18"/>
            <w:szCs w:val="18"/>
            <w:lang w:val="en-US" w:eastAsia="zh-CN" w:bidi="ar"/>
          </w:rPr>
          <w:t>动画</w:t>
        </w:r>
      </w:ins>
      <w:ins w:id="1184" w:author="大橙子" w:date="2021-02-17T23:07:01Z">
        <w:r>
          <w:rPr>
            <w:rFonts w:hint="eastAsia" w:ascii="宋体" w:hAnsi="宋体" w:eastAsia="宋体" w:cs="宋体"/>
            <w:b w:val="0"/>
            <w:color w:val="000000"/>
            <w:kern w:val="0"/>
            <w:sz w:val="18"/>
            <w:szCs w:val="18"/>
            <w:lang w:val="en-US" w:eastAsia="zh-CN" w:bidi="ar"/>
          </w:rPr>
          <w:t>播放</w:t>
        </w:r>
      </w:ins>
      <w:ins w:id="1185" w:author="大橙子" w:date="2021-02-17T23:07:02Z">
        <w:r>
          <w:rPr>
            <w:rFonts w:hint="eastAsia" w:ascii="宋体" w:hAnsi="宋体" w:eastAsia="宋体" w:cs="宋体"/>
            <w:b w:val="0"/>
            <w:color w:val="000000"/>
            <w:kern w:val="0"/>
            <w:sz w:val="18"/>
            <w:szCs w:val="18"/>
            <w:lang w:val="en-US" w:eastAsia="zh-CN" w:bidi="ar"/>
          </w:rPr>
          <w:t>速度</w:t>
        </w:r>
      </w:ins>
      <w:ins w:id="1186" w:author="大橙子" w:date="2021-02-17T23:06:33Z">
        <w:r>
          <w:rPr>
            <w:rFonts w:hint="eastAsia" w:ascii="宋体" w:hAnsi="宋体" w:eastAsia="宋体" w:cs="宋体"/>
            <w:b w:val="0"/>
            <w:color w:val="000000"/>
            <w:kern w:val="0"/>
            <w:sz w:val="18"/>
            <w:szCs w:val="18"/>
            <w:lang w:val="en-US" w:eastAsia="zh-CN" w:bidi="ar"/>
          </w:rPr>
          <w:t>。</w:t>
        </w:r>
      </w:ins>
      <w:ins w:id="1187" w:author="大橙子" w:date="2021-02-17T23:04:26Z">
        <w:r>
          <w:rPr>
            <w:rFonts w:hint="eastAsia" w:ascii="宋体" w:hAnsi="宋体" w:eastAsia="宋体" w:cs="宋体"/>
            <w:b w:val="0"/>
            <w:color w:val="000000"/>
            <w:kern w:val="0"/>
            <w:sz w:val="18"/>
            <w:szCs w:val="18"/>
            <w:lang w:val="en-US" w:eastAsia="zh-CN" w:bidi="ar"/>
          </w:rPr>
          <w:t>填充度（Fill Degree, FD）</w:t>
        </w:r>
      </w:ins>
      <w:ins w:id="1188" w:author="大橙子" w:date="2021-02-17T23:04:46Z">
        <w:r>
          <w:rPr>
            <w:rFonts w:hint="eastAsia" w:ascii="宋体" w:hAnsi="宋体" w:eastAsia="宋体" w:cs="宋体"/>
            <w:color w:val="000000"/>
            <w:kern w:val="0"/>
            <w:sz w:val="18"/>
            <w:szCs w:val="18"/>
            <w:lang w:val="en-US" w:eastAsia="zh-CN" w:bidi="ar"/>
          </w:rPr>
          <w:t>指</w:t>
        </w:r>
      </w:ins>
      <w:ins w:id="1189" w:author="大橙子" w:date="2021-02-17T23:04:26Z">
        <w:r>
          <w:rPr>
            <w:rFonts w:hint="eastAsia" w:ascii="宋体" w:hAnsi="宋体" w:eastAsia="宋体" w:cs="宋体"/>
            <w:color w:val="000000"/>
            <w:kern w:val="0"/>
            <w:sz w:val="18"/>
            <w:szCs w:val="18"/>
            <w:lang w:val="en-US" w:eastAsia="zh-CN" w:bidi="ar"/>
          </w:rPr>
          <w:t xml:space="preserve">模型所占的包围盒体 </w:t>
        </w:r>
      </w:ins>
      <w:ins w:id="1190" w:author="大橙子" w:date="2021-02-17T23:04:49Z">
        <w:r>
          <w:rPr>
            <w:rFonts w:hint="eastAsia" w:ascii="宋体" w:hAnsi="宋体" w:eastAsia="宋体" w:cs="宋体"/>
            <w:color w:val="000000"/>
            <w:kern w:val="0"/>
            <w:sz w:val="18"/>
            <w:szCs w:val="18"/>
            <w:lang w:val="en-US" w:eastAsia="zh-CN" w:bidi="ar"/>
          </w:rPr>
          <w:t>。</w:t>
        </w:r>
      </w:ins>
      <w:ins w:id="1191" w:author="大橙子" w:date="2021-02-17T23:05:05Z">
        <w:r>
          <w:rPr>
            <w:rFonts w:hint="eastAsia" w:ascii="宋体" w:hAnsi="宋体" w:eastAsia="宋体" w:cs="宋体"/>
            <w:b w:val="0"/>
            <w:color w:val="000000"/>
            <w:kern w:val="0"/>
            <w:sz w:val="18"/>
            <w:szCs w:val="18"/>
            <w:lang w:val="en-US" w:eastAsia="zh-CN" w:bidi="ar"/>
          </w:rPr>
          <w:t>重用度(Reuse Degree, RD）</w:t>
        </w:r>
      </w:ins>
      <w:ins w:id="1192" w:author="大橙子" w:date="2021-02-17T23:05:24Z">
        <w:r>
          <w:rPr>
            <w:rFonts w:hint="eastAsia" w:ascii="宋体" w:hAnsi="宋体" w:eastAsia="宋体" w:cs="宋体"/>
            <w:color w:val="000000"/>
            <w:kern w:val="0"/>
            <w:sz w:val="18"/>
            <w:szCs w:val="18"/>
            <w:lang w:val="en-US" w:eastAsia="zh-CN" w:bidi="ar"/>
          </w:rPr>
          <w:t>指</w:t>
        </w:r>
      </w:ins>
      <w:ins w:id="1193" w:author="大橙子" w:date="2021-02-17T23:05:05Z">
        <w:r>
          <w:rPr>
            <w:rFonts w:hint="eastAsia" w:ascii="宋体" w:hAnsi="宋体" w:eastAsia="宋体" w:cs="宋体"/>
            <w:color w:val="000000"/>
            <w:kern w:val="0"/>
            <w:sz w:val="18"/>
            <w:szCs w:val="18"/>
            <w:lang w:val="en-US" w:eastAsia="zh-CN" w:bidi="ar"/>
          </w:rPr>
          <w:t>模型的实例构件数量与其文件大小的比值</w:t>
        </w:r>
      </w:ins>
      <w:ins w:id="1194" w:author="大橙子" w:date="2021-02-17T23:05:12Z">
        <w:r>
          <w:rPr>
            <w:rFonts w:hint="eastAsia" w:ascii="宋体" w:hAnsi="宋体" w:eastAsia="宋体" w:cs="宋体"/>
            <w:color w:val="000000"/>
            <w:kern w:val="0"/>
            <w:sz w:val="18"/>
            <w:szCs w:val="18"/>
            <w:lang w:val="en-US" w:eastAsia="zh-CN" w:bidi="ar"/>
          </w:rPr>
          <w:t>。</w:t>
        </w:r>
      </w:ins>
      <w:ins w:id="1195" w:author="大橙子" w:date="2021-02-17T23:05:46Z">
        <w:r>
          <w:rPr>
            <w:rFonts w:hint="eastAsia" w:ascii="宋体" w:hAnsi="宋体" w:eastAsia="宋体" w:cs="宋体"/>
            <w:b w:val="0"/>
            <w:color w:val="000000"/>
            <w:kern w:val="0"/>
            <w:sz w:val="18"/>
            <w:szCs w:val="18"/>
            <w:lang w:val="en-US" w:eastAsia="zh-CN" w:bidi="ar"/>
          </w:rPr>
          <w:t>关注度（Attention Degree, AD）</w:t>
        </w:r>
      </w:ins>
      <w:ins w:id="1196" w:author="大橙子" w:date="2021-02-17T23:05:46Z">
        <w:r>
          <w:rPr>
            <w:rFonts w:hint="eastAsia" w:ascii="宋体" w:hAnsi="宋体" w:eastAsia="宋体" w:cs="宋体"/>
            <w:color w:val="000000"/>
            <w:kern w:val="0"/>
            <w:sz w:val="18"/>
            <w:szCs w:val="18"/>
            <w:lang w:val="en-US" w:eastAsia="zh-CN" w:bidi="ar"/>
          </w:rPr>
          <w:t>反应了模型在单 位传输消耗下于用户对其可能的关注程度高低</w:t>
        </w:r>
      </w:ins>
      <w:ins w:id="1197" w:author="大橙子" w:date="2021-02-17T23:04:26Z">
        <w:r>
          <w:rPr>
            <w:rFonts w:hint="eastAsia" w:ascii="宋体" w:hAnsi="宋体" w:eastAsia="宋体" w:cs="宋体"/>
            <w:color w:val="000000"/>
            <w:kern w:val="0"/>
            <w:sz w:val="18"/>
            <w:szCs w:val="18"/>
            <w:lang w:val="en-US" w:eastAsia="zh-CN" w:bidi="ar"/>
          </w:rPr>
          <w:t>积与其文件大小的比值</w:t>
        </w:r>
      </w:ins>
      <w:ins w:id="1198" w:author="大橙子" w:date="2021-02-17T23:05:58Z">
        <w:r>
          <w:rPr>
            <w:rFonts w:hint="eastAsia" w:ascii="宋体" w:hAnsi="宋体" w:eastAsia="宋体" w:cs="宋体"/>
            <w:color w:val="000000"/>
            <w:kern w:val="0"/>
            <w:sz w:val="18"/>
            <w:szCs w:val="18"/>
            <w:lang w:val="en-US" w:eastAsia="zh-CN" w:bidi="ar"/>
          </w:rPr>
          <w:t>。</w:t>
        </w:r>
      </w:ins>
    </w:p>
    <w:p>
      <w:pPr>
        <w:widowControl/>
        <w:ind w:firstLine="0" w:firstLineChars="0"/>
        <w:jc w:val="left"/>
        <w:rPr>
          <w:rFonts w:hint="default" w:ascii="宋体" w:hAnsi="宋体" w:eastAsia="宋体" w:cs="宋体"/>
          <w:color w:val="000000"/>
          <w:kern w:val="0"/>
          <w:sz w:val="18"/>
          <w:szCs w:val="18"/>
          <w:lang w:val="en-US" w:eastAsia="zh-CN" w:bidi="ar"/>
        </w:rPr>
      </w:pPr>
    </w:p>
    <w:p>
      <w:r>
        <w:rPr>
          <w:rFonts w:hint="eastAsia"/>
        </w:rPr>
        <w:t>5.3 带宽自适应的渐进式传输调度</w:t>
      </w:r>
    </w:p>
    <w:p>
      <w:pPr>
        <w:ind w:firstLine="420" w:firstLineChars="200"/>
        <w:rPr>
          <w:ins w:id="1199" w:author="大橙子" w:date="2021-02-18T11:02:33Z"/>
          <w:rFonts w:hint="eastAsia"/>
          <w:lang w:val="en-US" w:eastAsia="zh-CN"/>
        </w:rPr>
      </w:pPr>
      <w:ins w:id="1200" w:author="大橙子" w:date="2021-02-18T11:02:22Z">
        <w:r>
          <w:rPr>
            <w:rFonts w:hint="eastAsia"/>
            <w:lang w:val="en-US" w:eastAsia="zh-CN"/>
          </w:rPr>
          <w:t>在预处理阶段</w:t>
        </w:r>
      </w:ins>
      <w:ins w:id="1201" w:author="大橙子" w:date="2021-02-18T11:02:24Z">
        <w:r>
          <w:rPr>
            <w:rFonts w:hint="eastAsia"/>
            <w:lang w:val="en-US" w:eastAsia="zh-CN"/>
          </w:rPr>
          <w:t>，</w:t>
        </w:r>
      </w:ins>
      <w:ins w:id="1202" w:author="大橙子" w:date="2021-02-18T10:55:17Z">
        <w:r>
          <w:rPr>
            <w:rFonts w:hint="eastAsia"/>
            <w:lang w:val="en-US" w:eastAsia="zh-CN"/>
          </w:rPr>
          <w:t>首先</w:t>
        </w:r>
      </w:ins>
      <w:ins w:id="1203" w:author="大橙子" w:date="2021-02-18T11:00:46Z">
        <w:r>
          <w:rPr>
            <w:rFonts w:hint="eastAsia"/>
            <w:lang w:val="en-US" w:eastAsia="zh-CN"/>
          </w:rPr>
          <w:t>通过</w:t>
        </w:r>
      </w:ins>
      <w:ins w:id="1204" w:author="大橙子" w:date="2021-02-18T11:00:10Z">
        <w:r>
          <w:rPr>
            <w:rFonts w:hint="eastAsia"/>
            <w:lang w:val="en-US" w:eastAsia="zh-CN"/>
          </w:rPr>
          <w:t>对</w:t>
        </w:r>
      </w:ins>
      <w:ins w:id="1205" w:author="大橙子" w:date="2021-02-18T11:00:18Z">
        <w:r>
          <w:rPr>
            <w:rFonts w:hint="eastAsia"/>
            <w:lang w:val="en-US" w:eastAsia="zh-CN"/>
          </w:rPr>
          <w:t>3D</w:t>
        </w:r>
      </w:ins>
      <w:ins w:id="1206" w:author="大橙子" w:date="2021-02-18T10:55:34Z">
        <w:r>
          <w:rPr>
            <w:rFonts w:hint="eastAsia"/>
            <w:lang w:val="en-US" w:eastAsia="zh-CN"/>
          </w:rPr>
          <w:t>模型</w:t>
        </w:r>
      </w:ins>
      <w:ins w:id="1207" w:author="大橙子" w:date="2021-02-18T10:55:41Z">
        <w:r>
          <w:rPr>
            <w:rFonts w:hint="eastAsia"/>
            <w:lang w:val="en-US" w:eastAsia="zh-CN"/>
          </w:rPr>
          <w:t>进行</w:t>
        </w:r>
      </w:ins>
      <w:ins w:id="1208" w:author="大橙子" w:date="2021-02-18T10:55:43Z">
        <w:r>
          <w:rPr>
            <w:rFonts w:hint="eastAsia"/>
            <w:lang w:val="en-US" w:eastAsia="zh-CN"/>
          </w:rPr>
          <w:t>压缩</w:t>
        </w:r>
      </w:ins>
      <w:ins w:id="1209" w:author="大橙子" w:date="2021-02-18T10:55:47Z">
        <w:r>
          <w:rPr>
            <w:rFonts w:hint="eastAsia"/>
            <w:lang w:val="en-US" w:eastAsia="zh-CN"/>
          </w:rPr>
          <w:t>处理</w:t>
        </w:r>
      </w:ins>
      <w:ins w:id="1210" w:author="大橙子" w:date="2021-02-18T11:00:31Z">
        <w:r>
          <w:rPr>
            <w:rFonts w:hint="eastAsia"/>
            <w:lang w:val="en-US" w:eastAsia="zh-CN"/>
          </w:rPr>
          <w:t>来</w:t>
        </w:r>
      </w:ins>
      <w:ins w:id="1211" w:author="大橙子" w:date="2021-02-18T11:00:35Z">
        <w:r>
          <w:rPr>
            <w:rFonts w:hint="eastAsia"/>
            <w:lang w:val="en-US" w:eastAsia="zh-CN"/>
          </w:rPr>
          <w:t>获得</w:t>
        </w:r>
      </w:ins>
      <w:ins w:id="1212" w:author="大橙子" w:date="2021-02-18T11:00:38Z">
        <w:r>
          <w:rPr>
            <w:rFonts w:hint="eastAsia"/>
            <w:lang w:val="en-US" w:eastAsia="zh-CN"/>
          </w:rPr>
          <w:t>基</w:t>
        </w:r>
      </w:ins>
      <w:ins w:id="1213" w:author="大橙子" w:date="2021-02-18T11:00:40Z">
        <w:r>
          <w:rPr>
            <w:rFonts w:hint="eastAsia"/>
            <w:lang w:val="en-US" w:eastAsia="zh-CN"/>
          </w:rPr>
          <w:t>网格</w:t>
        </w:r>
      </w:ins>
      <w:ins w:id="1214" w:author="大橙子" w:date="2021-02-18T10:55:48Z">
        <w:r>
          <w:rPr>
            <w:rFonts w:hint="eastAsia"/>
            <w:lang w:val="en-US" w:eastAsia="zh-CN"/>
          </w:rPr>
          <w:t>，</w:t>
        </w:r>
      </w:ins>
      <w:ins w:id="1215" w:author="大橙子" w:date="2021-02-18T11:00:54Z">
        <w:r>
          <w:rPr>
            <w:rFonts w:hint="eastAsia"/>
            <w:lang w:val="en-US" w:eastAsia="zh-CN"/>
          </w:rPr>
          <w:t>并</w:t>
        </w:r>
      </w:ins>
      <w:ins w:id="1216" w:author="大橙子" w:date="2021-02-18T10:55:55Z">
        <w:r>
          <w:rPr>
            <w:rFonts w:hint="eastAsia"/>
            <w:lang w:val="en-US" w:eastAsia="zh-CN"/>
          </w:rPr>
          <w:t>记录</w:t>
        </w:r>
      </w:ins>
      <w:ins w:id="1217" w:author="大橙子" w:date="2021-02-18T10:56:00Z">
        <w:r>
          <w:rPr>
            <w:rFonts w:hint="eastAsia"/>
            <w:lang w:val="en-US" w:eastAsia="zh-CN"/>
          </w:rPr>
          <w:t>压缩</w:t>
        </w:r>
      </w:ins>
      <w:ins w:id="1218" w:author="大橙子" w:date="2021-02-18T10:56:04Z">
        <w:r>
          <w:rPr>
            <w:rFonts w:hint="eastAsia"/>
            <w:lang w:val="en-US" w:eastAsia="zh-CN"/>
          </w:rPr>
          <w:t>处理</w:t>
        </w:r>
      </w:ins>
      <w:ins w:id="1219" w:author="大橙子" w:date="2021-02-18T10:56:23Z">
        <w:r>
          <w:rPr>
            <w:rFonts w:hint="eastAsia"/>
            <w:lang w:val="en-US" w:eastAsia="zh-CN"/>
          </w:rPr>
          <w:t>的</w:t>
        </w:r>
      </w:ins>
      <w:ins w:id="1220" w:author="大橙子" w:date="2021-02-18T10:56:26Z">
        <w:r>
          <w:rPr>
            <w:rFonts w:hint="eastAsia"/>
            <w:lang w:val="en-US" w:eastAsia="zh-CN"/>
          </w:rPr>
          <w:t>操作</w:t>
        </w:r>
      </w:ins>
      <w:ins w:id="1221" w:author="大橙子" w:date="2021-02-18T10:56:30Z">
        <w:r>
          <w:rPr>
            <w:rFonts w:hint="eastAsia"/>
            <w:lang w:val="en-US" w:eastAsia="zh-CN"/>
          </w:rPr>
          <w:t>过程</w:t>
        </w:r>
      </w:ins>
      <w:ins w:id="1222" w:author="大橙子" w:date="2021-02-18T10:56:31Z">
        <w:r>
          <w:rPr>
            <w:rFonts w:hint="eastAsia"/>
            <w:lang w:val="en-US" w:eastAsia="zh-CN"/>
          </w:rPr>
          <w:t>，</w:t>
        </w:r>
      </w:ins>
      <w:ins w:id="1223" w:author="大橙子" w:date="2021-02-18T10:58:29Z">
        <w:r>
          <w:rPr>
            <w:rFonts w:hint="eastAsia"/>
            <w:lang w:val="en-US" w:eastAsia="zh-CN"/>
          </w:rPr>
          <w:t>P</w:t>
        </w:r>
      </w:ins>
      <w:ins w:id="1224" w:author="大橙子" w:date="2021-02-18T10:58:30Z">
        <w:r>
          <w:rPr>
            <w:rFonts w:hint="eastAsia"/>
            <w:lang w:val="en-US" w:eastAsia="zh-CN"/>
          </w:rPr>
          <w:t>M</w:t>
        </w:r>
      </w:ins>
      <w:ins w:id="1225" w:author="大橙子" w:date="2021-02-18T10:58:32Z">
        <w:r>
          <w:rPr>
            <w:rFonts w:hint="eastAsia"/>
            <w:lang w:val="en-US" w:eastAsia="zh-CN"/>
          </w:rPr>
          <w:t>就是</w:t>
        </w:r>
      </w:ins>
      <w:ins w:id="1226" w:author="大橙子" w:date="2021-02-18T11:01:05Z">
        <w:r>
          <w:rPr>
            <w:rFonts w:hint="eastAsia"/>
            <w:lang w:val="en-US" w:eastAsia="zh-CN"/>
          </w:rPr>
          <w:t>模型</w:t>
        </w:r>
      </w:ins>
      <w:ins w:id="1227" w:author="大橙子" w:date="2021-02-18T11:01:06Z">
        <w:r>
          <w:rPr>
            <w:rFonts w:hint="eastAsia"/>
            <w:lang w:val="en-US" w:eastAsia="zh-CN"/>
          </w:rPr>
          <w:t>压缩</w:t>
        </w:r>
      </w:ins>
      <w:ins w:id="1228" w:author="大橙子" w:date="2021-02-18T11:01:08Z">
        <w:r>
          <w:rPr>
            <w:rFonts w:hint="eastAsia"/>
            <w:lang w:val="en-US" w:eastAsia="zh-CN"/>
          </w:rPr>
          <w:t>处理</w:t>
        </w:r>
      </w:ins>
      <w:ins w:id="1229" w:author="大橙子" w:date="2021-02-18T11:01:11Z">
        <w:r>
          <w:rPr>
            <w:rFonts w:hint="eastAsia"/>
            <w:lang w:val="en-US" w:eastAsia="zh-CN"/>
          </w:rPr>
          <w:t>操作的</w:t>
        </w:r>
      </w:ins>
      <w:ins w:id="1230" w:author="大橙子" w:date="2021-02-18T11:01:14Z">
        <w:r>
          <w:rPr>
            <w:rFonts w:hint="eastAsia"/>
            <w:lang w:val="en-US" w:eastAsia="zh-CN"/>
          </w:rPr>
          <w:t>逆过程</w:t>
        </w:r>
      </w:ins>
      <w:ins w:id="1231" w:author="大橙子" w:date="2021-02-18T11:05:06Z">
        <w:r>
          <w:rPr>
            <w:rFonts w:hint="eastAsia"/>
            <w:lang w:val="en-US" w:eastAsia="zh-CN"/>
          </w:rPr>
          <w:t>。</w:t>
        </w:r>
      </w:ins>
      <w:ins w:id="1232" w:author="大橙子" w:date="2021-02-18T11:05:25Z">
        <w:r>
          <w:rPr>
            <w:rFonts w:hint="eastAsia"/>
            <w:lang w:val="en-US" w:eastAsia="zh-CN"/>
          </w:rPr>
          <w:t>压缩</w:t>
        </w:r>
      </w:ins>
      <w:ins w:id="1233" w:author="大橙子" w:date="2021-02-18T11:05:26Z">
        <w:r>
          <w:rPr>
            <w:rFonts w:hint="eastAsia"/>
            <w:lang w:val="en-US" w:eastAsia="zh-CN"/>
          </w:rPr>
          <w:t>处理</w:t>
        </w:r>
      </w:ins>
      <w:ins w:id="1234" w:author="大橙子" w:date="2021-02-18T11:05:29Z">
        <w:r>
          <w:rPr>
            <w:rFonts w:hint="eastAsia"/>
            <w:lang w:val="en-US" w:eastAsia="zh-CN"/>
          </w:rPr>
          <w:t>可以</w:t>
        </w:r>
      </w:ins>
      <w:ins w:id="1235" w:author="大橙子" w:date="2021-02-18T11:05:36Z">
        <w:r>
          <w:rPr>
            <w:rFonts w:hint="eastAsia"/>
            <w:lang w:val="en-US" w:eastAsia="zh-CN"/>
          </w:rPr>
          <w:t>看成</w:t>
        </w:r>
      </w:ins>
      <w:ins w:id="1236" w:author="大橙子" w:date="2021-02-18T11:06:45Z">
        <w:r>
          <w:rPr>
            <w:rFonts w:hint="eastAsia"/>
            <w:lang w:val="en-US" w:eastAsia="zh-CN"/>
          </w:rPr>
          <w:t>不断</w:t>
        </w:r>
      </w:ins>
      <w:ins w:id="1237" w:author="大橙子" w:date="2021-02-18T11:06:51Z">
        <w:r>
          <w:rPr>
            <w:rFonts w:hint="eastAsia"/>
            <w:lang w:val="en-US" w:eastAsia="zh-CN"/>
          </w:rPr>
          <w:t>将</w:t>
        </w:r>
      </w:ins>
      <w:ins w:id="1238" w:author="大橙子" w:date="2021-02-18T11:06:54Z">
        <w:r>
          <w:rPr>
            <w:rFonts w:hint="eastAsia"/>
            <w:lang w:val="en-US" w:eastAsia="zh-CN"/>
          </w:rPr>
          <w:t>相邻</w:t>
        </w:r>
      </w:ins>
      <w:ins w:id="1239" w:author="大橙子" w:date="2021-02-18T11:06:57Z">
        <w:r>
          <w:rPr>
            <w:rFonts w:hint="eastAsia"/>
            <w:lang w:val="en-US" w:eastAsia="zh-CN"/>
          </w:rPr>
          <w:t>两个</w:t>
        </w:r>
      </w:ins>
      <w:ins w:id="1240" w:author="大橙子" w:date="2021-02-18T11:07:01Z">
        <w:r>
          <w:rPr>
            <w:rFonts w:hint="eastAsia"/>
            <w:lang w:val="en-US" w:eastAsia="zh-CN"/>
          </w:rPr>
          <w:t>点</w:t>
        </w:r>
      </w:ins>
      <w:ins w:id="1241" w:author="大橙子" w:date="2021-02-18T11:07:03Z">
        <w:r>
          <w:rPr>
            <w:rFonts w:hint="eastAsia"/>
            <w:lang w:val="en-US" w:eastAsia="zh-CN"/>
          </w:rPr>
          <w:t>合并的</w:t>
        </w:r>
      </w:ins>
      <w:ins w:id="1242" w:author="大橙子" w:date="2021-02-18T11:07:05Z">
        <w:r>
          <w:rPr>
            <w:rFonts w:hint="eastAsia"/>
            <w:lang w:val="en-US" w:eastAsia="zh-CN"/>
          </w:rPr>
          <w:t>过程</w:t>
        </w:r>
      </w:ins>
      <w:ins w:id="1243" w:author="大橙子" w:date="2021-02-18T11:07:13Z">
        <w:r>
          <w:rPr>
            <w:rFonts w:hint="eastAsia"/>
            <w:lang w:val="en-US" w:eastAsia="zh-CN"/>
          </w:rPr>
          <w:t>，</w:t>
        </w:r>
      </w:ins>
      <w:ins w:id="1244" w:author="大橙子" w:date="2021-02-18T11:10:11Z">
        <w:r>
          <w:rPr>
            <w:rFonts w:hint="eastAsia"/>
            <w:lang w:val="en-US" w:eastAsia="zh-CN"/>
          </w:rPr>
          <w:t>如果</w:t>
        </w:r>
      </w:ins>
      <w:ins w:id="1245" w:author="大橙子" w:date="2021-02-18T11:10:12Z">
        <w:r>
          <w:rPr>
            <w:rFonts w:hint="eastAsia"/>
            <w:lang w:val="en-US" w:eastAsia="zh-CN"/>
          </w:rPr>
          <w:t>这</w:t>
        </w:r>
      </w:ins>
      <w:ins w:id="1246" w:author="大橙子" w:date="2021-02-18T11:10:14Z">
        <w:r>
          <w:rPr>
            <w:rFonts w:hint="eastAsia"/>
            <w:lang w:val="en-US" w:eastAsia="zh-CN"/>
          </w:rPr>
          <w:t>两个</w:t>
        </w:r>
      </w:ins>
      <w:ins w:id="1247" w:author="大橙子" w:date="2021-02-18T11:10:15Z">
        <w:r>
          <w:rPr>
            <w:rFonts w:hint="eastAsia"/>
            <w:lang w:val="en-US" w:eastAsia="zh-CN"/>
          </w:rPr>
          <w:t>点</w:t>
        </w:r>
      </w:ins>
      <w:ins w:id="1248" w:author="大橙子" w:date="2021-02-18T11:11:13Z">
        <w:r>
          <w:rPr>
            <w:rFonts w:hint="eastAsia"/>
            <w:lang w:val="en-US" w:eastAsia="zh-CN"/>
          </w:rPr>
          <w:t>都</w:t>
        </w:r>
      </w:ins>
      <w:ins w:id="1249" w:author="大橙子" w:date="2021-02-18T11:10:16Z">
        <w:r>
          <w:rPr>
            <w:rFonts w:hint="eastAsia"/>
            <w:lang w:val="en-US" w:eastAsia="zh-CN"/>
          </w:rPr>
          <w:t>在</w:t>
        </w:r>
      </w:ins>
      <w:ins w:id="1250" w:author="大橙子" w:date="2021-02-18T11:10:17Z">
        <w:r>
          <w:rPr>
            <w:rFonts w:hint="eastAsia"/>
            <w:lang w:val="en-US" w:eastAsia="zh-CN"/>
          </w:rPr>
          <w:t>边缘</w:t>
        </w:r>
      </w:ins>
      <w:ins w:id="1251" w:author="大橙子" w:date="2021-02-18T11:10:28Z">
        <w:r>
          <w:rPr>
            <w:rFonts w:hint="eastAsia"/>
            <w:lang w:val="en-US" w:eastAsia="zh-CN"/>
          </w:rPr>
          <w:t>经过</w:t>
        </w:r>
      </w:ins>
      <w:ins w:id="1252" w:author="大橙子" w:date="2021-02-18T11:10:30Z">
        <w:r>
          <w:rPr>
            <w:rFonts w:hint="eastAsia"/>
            <w:lang w:val="en-US" w:eastAsia="zh-CN"/>
          </w:rPr>
          <w:t>合并</w:t>
        </w:r>
      </w:ins>
      <w:ins w:id="1253" w:author="大橙子" w:date="2021-02-18T11:10:31Z">
        <w:r>
          <w:rPr>
            <w:rFonts w:hint="eastAsia"/>
            <w:lang w:val="en-US" w:eastAsia="zh-CN"/>
          </w:rPr>
          <w:t>后</w:t>
        </w:r>
      </w:ins>
      <w:ins w:id="1254" w:author="大橙子" w:date="2021-02-18T11:10:34Z">
        <w:r>
          <w:rPr>
            <w:rFonts w:hint="eastAsia"/>
            <w:lang w:val="en-US" w:eastAsia="zh-CN"/>
          </w:rPr>
          <w:t>会</w:t>
        </w:r>
      </w:ins>
      <w:ins w:id="1255" w:author="大橙子" w:date="2021-02-18T11:10:36Z">
        <w:r>
          <w:rPr>
            <w:rFonts w:hint="eastAsia"/>
            <w:lang w:val="en-US" w:eastAsia="zh-CN"/>
          </w:rPr>
          <w:t>减少</w:t>
        </w:r>
      </w:ins>
      <w:ins w:id="1256" w:author="大橙子" w:date="2021-02-18T11:10:37Z">
        <w:r>
          <w:rPr>
            <w:rFonts w:hint="eastAsia"/>
            <w:lang w:val="en-US" w:eastAsia="zh-CN"/>
          </w:rPr>
          <w:t>一个</w:t>
        </w:r>
      </w:ins>
      <w:ins w:id="1257" w:author="大橙子" w:date="2021-02-18T11:10:41Z">
        <w:r>
          <w:rPr>
            <w:rFonts w:hint="eastAsia"/>
            <w:lang w:val="en-US" w:eastAsia="zh-CN"/>
          </w:rPr>
          <w:t>三角</w:t>
        </w:r>
      </w:ins>
      <w:ins w:id="1258" w:author="大橙子" w:date="2021-02-18T11:10:42Z">
        <w:r>
          <w:rPr>
            <w:rFonts w:hint="eastAsia"/>
            <w:lang w:val="en-US" w:eastAsia="zh-CN"/>
          </w:rPr>
          <w:t>面</w:t>
        </w:r>
      </w:ins>
      <w:ins w:id="1259" w:author="大橙子" w:date="2021-02-18T11:10:57Z">
        <w:r>
          <w:rPr>
            <w:rFonts w:hint="eastAsia"/>
            <w:lang w:val="en-US" w:eastAsia="zh-CN"/>
          </w:rPr>
          <w:t>，</w:t>
        </w:r>
      </w:ins>
      <w:ins w:id="1260" w:author="大橙子" w:date="2021-02-18T11:10:59Z">
        <w:r>
          <w:rPr>
            <w:rFonts w:hint="eastAsia"/>
            <w:lang w:val="en-US" w:eastAsia="zh-CN"/>
          </w:rPr>
          <w:t>如果</w:t>
        </w:r>
      </w:ins>
      <w:ins w:id="1261" w:author="大橙子" w:date="2021-02-18T11:11:03Z">
        <w:r>
          <w:rPr>
            <w:rFonts w:hint="eastAsia"/>
            <w:lang w:val="en-US" w:eastAsia="zh-CN"/>
          </w:rPr>
          <w:t>这</w:t>
        </w:r>
      </w:ins>
      <w:ins w:id="1262" w:author="大橙子" w:date="2021-02-18T11:11:06Z">
        <w:r>
          <w:rPr>
            <w:rFonts w:hint="eastAsia"/>
            <w:lang w:val="en-US" w:eastAsia="zh-CN"/>
          </w:rPr>
          <w:t>两个</w:t>
        </w:r>
      </w:ins>
      <w:ins w:id="1263" w:author="大橙子" w:date="2021-02-18T11:11:08Z">
        <w:r>
          <w:rPr>
            <w:rFonts w:hint="eastAsia"/>
            <w:lang w:val="en-US" w:eastAsia="zh-CN"/>
          </w:rPr>
          <w:t>点</w:t>
        </w:r>
      </w:ins>
      <w:ins w:id="1264" w:author="大橙子" w:date="2021-02-18T11:11:32Z">
        <w:r>
          <w:rPr>
            <w:rFonts w:hint="eastAsia"/>
            <w:lang w:val="en-US" w:eastAsia="zh-CN"/>
          </w:rPr>
          <w:t>在</w:t>
        </w:r>
      </w:ins>
      <w:ins w:id="1265" w:author="大橙子" w:date="2021-02-18T11:11:35Z">
        <w:r>
          <w:rPr>
            <w:rFonts w:hint="eastAsia"/>
            <w:lang w:val="en-US" w:eastAsia="zh-CN"/>
          </w:rPr>
          <w:t>网格</w:t>
        </w:r>
      </w:ins>
      <w:ins w:id="1266" w:author="大橙子" w:date="2021-02-18T11:11:38Z">
        <w:r>
          <w:rPr>
            <w:rFonts w:hint="eastAsia"/>
            <w:lang w:val="en-US" w:eastAsia="zh-CN"/>
          </w:rPr>
          <w:t>内部</w:t>
        </w:r>
      </w:ins>
      <w:ins w:id="1267" w:author="大橙子" w:date="2021-02-18T11:11:45Z">
        <w:r>
          <w:rPr>
            <w:rFonts w:hint="eastAsia"/>
            <w:lang w:val="en-US" w:eastAsia="zh-CN"/>
          </w:rPr>
          <w:t>经过</w:t>
        </w:r>
      </w:ins>
      <w:ins w:id="1268" w:author="大橙子" w:date="2021-02-18T11:11:46Z">
        <w:r>
          <w:rPr>
            <w:rFonts w:hint="eastAsia"/>
            <w:lang w:val="en-US" w:eastAsia="zh-CN"/>
          </w:rPr>
          <w:t>合并</w:t>
        </w:r>
      </w:ins>
      <w:ins w:id="1269" w:author="大橙子" w:date="2021-02-18T11:11:48Z">
        <w:r>
          <w:rPr>
            <w:rFonts w:hint="eastAsia"/>
            <w:lang w:val="en-US" w:eastAsia="zh-CN"/>
          </w:rPr>
          <w:t>操作</w:t>
        </w:r>
      </w:ins>
      <w:ins w:id="1270" w:author="大橙子" w:date="2021-02-18T11:11:49Z">
        <w:r>
          <w:rPr>
            <w:rFonts w:hint="eastAsia"/>
            <w:lang w:val="en-US" w:eastAsia="zh-CN"/>
          </w:rPr>
          <w:t>后</w:t>
        </w:r>
      </w:ins>
      <w:ins w:id="1271" w:author="大橙子" w:date="2021-02-18T11:11:53Z">
        <w:r>
          <w:rPr>
            <w:rFonts w:hint="eastAsia"/>
            <w:lang w:val="en-US" w:eastAsia="zh-CN"/>
          </w:rPr>
          <w:t>会</w:t>
        </w:r>
      </w:ins>
      <w:ins w:id="1272" w:author="大橙子" w:date="2021-02-18T11:11:55Z">
        <w:r>
          <w:rPr>
            <w:rFonts w:hint="eastAsia"/>
            <w:lang w:val="en-US" w:eastAsia="zh-CN"/>
          </w:rPr>
          <w:t>减少</w:t>
        </w:r>
      </w:ins>
      <w:ins w:id="1273" w:author="大橙子" w:date="2021-02-18T11:11:58Z">
        <w:r>
          <w:rPr>
            <w:rFonts w:hint="eastAsia"/>
            <w:lang w:val="en-US" w:eastAsia="zh-CN"/>
          </w:rPr>
          <w:t>两个</w:t>
        </w:r>
      </w:ins>
      <w:ins w:id="1274" w:author="大橙子" w:date="2021-02-18T11:11:59Z">
        <w:r>
          <w:rPr>
            <w:rFonts w:hint="eastAsia"/>
            <w:lang w:val="en-US" w:eastAsia="zh-CN"/>
          </w:rPr>
          <w:t>三角</w:t>
        </w:r>
      </w:ins>
      <w:ins w:id="1275" w:author="大橙子" w:date="2021-02-18T11:12:01Z">
        <w:r>
          <w:rPr>
            <w:rFonts w:hint="eastAsia"/>
            <w:lang w:val="en-US" w:eastAsia="zh-CN"/>
          </w:rPr>
          <w:t>面</w:t>
        </w:r>
      </w:ins>
      <w:ins w:id="1276" w:author="大橙子" w:date="2021-02-18T11:11:20Z">
        <w:r>
          <w:rPr>
            <w:rFonts w:hint="eastAsia"/>
            <w:lang w:val="en-US" w:eastAsia="zh-CN"/>
          </w:rPr>
          <w:t>。</w:t>
        </w:r>
      </w:ins>
      <w:ins w:id="1277" w:author="大橙子" w:date="2021-02-18T11:08:07Z">
        <w:r>
          <w:rPr>
            <w:rFonts w:hint="eastAsia"/>
            <w:lang w:val="en-US" w:eastAsia="zh-CN"/>
          </w:rPr>
          <w:t>压缩</w:t>
        </w:r>
      </w:ins>
      <w:ins w:id="1278" w:author="大橙子" w:date="2021-02-18T11:08:08Z">
        <w:r>
          <w:rPr>
            <w:rFonts w:hint="eastAsia"/>
            <w:lang w:val="en-US" w:eastAsia="zh-CN"/>
          </w:rPr>
          <w:t>处理</w:t>
        </w:r>
      </w:ins>
      <w:ins w:id="1279" w:author="大橙子" w:date="2021-02-18T11:08:09Z">
        <w:r>
          <w:rPr>
            <w:rFonts w:hint="eastAsia"/>
            <w:lang w:val="en-US" w:eastAsia="zh-CN"/>
          </w:rPr>
          <w:t>的</w:t>
        </w:r>
      </w:ins>
      <w:ins w:id="1280" w:author="大橙子" w:date="2021-02-18T11:08:13Z">
        <w:r>
          <w:rPr>
            <w:rFonts w:hint="eastAsia"/>
            <w:lang w:val="en-US" w:eastAsia="zh-CN"/>
          </w:rPr>
          <w:t>每一步</w:t>
        </w:r>
      </w:ins>
      <w:ins w:id="1281" w:author="大橙子" w:date="2021-02-18T11:08:15Z">
        <w:r>
          <w:rPr>
            <w:rFonts w:hint="eastAsia"/>
            <w:lang w:val="en-US" w:eastAsia="zh-CN"/>
          </w:rPr>
          <w:t>操作</w:t>
        </w:r>
      </w:ins>
      <w:ins w:id="1282" w:author="大橙子" w:date="2021-02-18T11:13:35Z">
        <w:r>
          <w:rPr>
            <w:rFonts w:hint="eastAsia"/>
            <w:lang w:val="en-US" w:eastAsia="zh-CN"/>
          </w:rPr>
          <w:t>都</w:t>
        </w:r>
      </w:ins>
      <w:ins w:id="1283" w:author="大橙子" w:date="2021-02-18T11:13:48Z">
        <w:r>
          <w:rPr>
            <w:rFonts w:hint="eastAsia"/>
            <w:lang w:val="en-US" w:eastAsia="zh-CN"/>
          </w:rPr>
          <w:t>可以</w:t>
        </w:r>
      </w:ins>
      <w:ins w:id="1284" w:author="大橙子" w:date="2021-02-18T11:13:51Z">
        <w:r>
          <w:rPr>
            <w:rFonts w:hint="eastAsia"/>
            <w:lang w:val="en-US" w:eastAsia="zh-CN"/>
          </w:rPr>
          <w:t>表示</w:t>
        </w:r>
      </w:ins>
      <w:ins w:id="1285" w:author="大橙子" w:date="2021-02-18T11:13:52Z">
        <w:r>
          <w:rPr>
            <w:rFonts w:hint="eastAsia"/>
            <w:lang w:val="en-US" w:eastAsia="zh-CN"/>
          </w:rPr>
          <w:t>为</w:t>
        </w:r>
      </w:ins>
      <w:ins w:id="1286" w:author="大橙子" w:date="2021-02-18T11:14:00Z">
        <w:r>
          <w:rPr>
            <w:rFonts w:hint="eastAsia"/>
            <w:lang w:val="en-US" w:eastAsia="zh-CN"/>
          </w:rPr>
          <w:t>被</w:t>
        </w:r>
      </w:ins>
      <w:ins w:id="1287" w:author="大橙子" w:date="2021-02-18T11:14:02Z">
        <w:r>
          <w:rPr>
            <w:rFonts w:hint="eastAsia"/>
            <w:lang w:val="en-US" w:eastAsia="zh-CN"/>
          </w:rPr>
          <w:t>合并</w:t>
        </w:r>
      </w:ins>
      <w:ins w:id="1288" w:author="大橙子" w:date="2021-02-18T11:14:04Z">
        <w:r>
          <w:rPr>
            <w:rFonts w:hint="eastAsia"/>
            <w:lang w:val="en-US" w:eastAsia="zh-CN"/>
          </w:rPr>
          <w:t>两个</w:t>
        </w:r>
      </w:ins>
      <w:ins w:id="1289" w:author="大橙子" w:date="2021-02-18T11:14:05Z">
        <w:r>
          <w:rPr>
            <w:rFonts w:hint="eastAsia"/>
            <w:lang w:val="en-US" w:eastAsia="zh-CN"/>
          </w:rPr>
          <w:t>点的</w:t>
        </w:r>
      </w:ins>
      <w:ins w:id="1290" w:author="大橙子" w:date="2021-02-18T11:14:14Z">
        <w:r>
          <w:rPr>
            <w:rFonts w:hint="eastAsia"/>
            <w:lang w:val="en-US" w:eastAsia="zh-CN"/>
          </w:rPr>
          <w:t>索引</w:t>
        </w:r>
      </w:ins>
      <w:ins w:id="1291" w:author="大橙子" w:date="2021-02-18T11:14:16Z">
        <w:r>
          <w:rPr>
            <w:rFonts w:hint="eastAsia"/>
            <w:lang w:val="en-US" w:eastAsia="zh-CN"/>
          </w:rPr>
          <w:t>加</w:t>
        </w:r>
      </w:ins>
      <w:ins w:id="1292" w:author="大橙子" w:date="2021-02-18T11:14:27Z">
        <w:r>
          <w:rPr>
            <w:rFonts w:hint="eastAsia"/>
            <w:lang w:val="en-US" w:eastAsia="zh-CN"/>
          </w:rPr>
          <w:t>合并后</w:t>
        </w:r>
      </w:ins>
      <w:ins w:id="1293" w:author="大橙子" w:date="2021-02-18T11:14:31Z">
        <w:r>
          <w:rPr>
            <w:rFonts w:hint="eastAsia"/>
            <w:lang w:val="en-US" w:eastAsia="zh-CN"/>
          </w:rPr>
          <w:t>那个</w:t>
        </w:r>
      </w:ins>
      <w:ins w:id="1294" w:author="大橙子" w:date="2021-02-18T11:14:32Z">
        <w:r>
          <w:rPr>
            <w:rFonts w:hint="eastAsia"/>
            <w:lang w:val="en-US" w:eastAsia="zh-CN"/>
          </w:rPr>
          <w:t>点的</w:t>
        </w:r>
      </w:ins>
      <w:ins w:id="1295" w:author="大橙子" w:date="2021-02-18T11:14:33Z">
        <w:r>
          <w:rPr>
            <w:rFonts w:hint="eastAsia"/>
            <w:lang w:val="en-US" w:eastAsia="zh-CN"/>
          </w:rPr>
          <w:t>位置</w:t>
        </w:r>
      </w:ins>
      <w:ins w:id="1296" w:author="大橙子" w:date="2021-02-18T11:13:27Z">
        <w:r>
          <w:rPr>
            <w:rFonts w:hint="eastAsia"/>
            <w:lang w:val="en-US" w:eastAsia="zh-CN"/>
          </w:rPr>
          <w:t>，</w:t>
        </w:r>
      </w:ins>
      <w:ins w:id="1297" w:author="大橙子" w:date="2021-02-18T11:04:01Z">
        <w:r>
          <w:rPr>
            <w:rFonts w:hint="eastAsia"/>
            <w:lang w:val="en-US" w:eastAsia="zh-CN"/>
          </w:rPr>
          <w:t>PM传输</w:t>
        </w:r>
      </w:ins>
      <w:ins w:id="1298" w:author="大橙子" w:date="2021-02-18T11:15:06Z">
        <w:r>
          <w:rPr>
            <w:rFonts w:hint="eastAsia"/>
            <w:lang w:val="en-US" w:eastAsia="zh-CN"/>
          </w:rPr>
          <w:t>和</w:t>
        </w:r>
      </w:ins>
      <w:ins w:id="1299" w:author="大橙子" w:date="2021-02-18T11:15:07Z">
        <w:r>
          <w:rPr>
            <w:rFonts w:hint="eastAsia"/>
            <w:lang w:val="en-US" w:eastAsia="zh-CN"/>
          </w:rPr>
          <w:t>使用</w:t>
        </w:r>
      </w:ins>
      <w:ins w:id="1300" w:author="大橙子" w:date="2021-02-18T11:15:09Z">
        <w:r>
          <w:rPr>
            <w:rFonts w:hint="eastAsia"/>
            <w:lang w:val="en-US" w:eastAsia="zh-CN"/>
          </w:rPr>
          <w:t>的</w:t>
        </w:r>
      </w:ins>
      <w:ins w:id="1301" w:author="大橙子" w:date="2021-02-18T11:17:33Z">
        <w:r>
          <w:rPr>
            <w:rFonts w:hint="eastAsia"/>
            <w:lang w:val="en-US" w:eastAsia="zh-CN"/>
          </w:rPr>
          <w:t>增量信息</w:t>
        </w:r>
      </w:ins>
      <w:ins w:id="1302" w:author="大橙子" w:date="2021-02-18T11:15:12Z">
        <w:r>
          <w:rPr>
            <w:rFonts w:hint="eastAsia"/>
            <w:lang w:val="en-US" w:eastAsia="zh-CN"/>
          </w:rPr>
          <w:t>就是</w:t>
        </w:r>
      </w:ins>
      <w:ins w:id="1303" w:author="大橙子" w:date="2021-02-18T11:17:53Z">
        <w:r>
          <w:rPr>
            <w:rFonts w:hint="eastAsia"/>
            <w:lang w:val="en-US" w:eastAsia="zh-CN"/>
          </w:rPr>
          <w:t>压缩</w:t>
        </w:r>
      </w:ins>
      <w:ins w:id="1304" w:author="大橙子" w:date="2021-02-18T11:17:55Z">
        <w:r>
          <w:rPr>
            <w:rFonts w:hint="eastAsia"/>
            <w:lang w:val="en-US" w:eastAsia="zh-CN"/>
          </w:rPr>
          <w:t>处理</w:t>
        </w:r>
      </w:ins>
      <w:ins w:id="1305" w:author="大橙子" w:date="2021-02-18T11:18:01Z">
        <w:r>
          <w:rPr>
            <w:rFonts w:hint="eastAsia"/>
            <w:lang w:val="en-US" w:eastAsia="zh-CN"/>
          </w:rPr>
          <w:t>过程</w:t>
        </w:r>
      </w:ins>
      <w:ins w:id="1306" w:author="大橙子" w:date="2021-02-18T11:17:57Z">
        <w:r>
          <w:rPr>
            <w:rFonts w:hint="eastAsia"/>
            <w:lang w:val="en-US" w:eastAsia="zh-CN"/>
          </w:rPr>
          <w:t>中</w:t>
        </w:r>
      </w:ins>
      <w:ins w:id="1307" w:author="大橙子" w:date="2021-02-18T11:18:08Z">
        <w:r>
          <w:rPr>
            <w:rFonts w:hint="eastAsia"/>
            <w:lang w:val="en-US" w:eastAsia="zh-CN"/>
          </w:rPr>
          <w:t>每一步</w:t>
        </w:r>
      </w:ins>
      <w:ins w:id="1308" w:author="大橙子" w:date="2021-02-18T11:18:12Z">
        <w:r>
          <w:rPr>
            <w:rFonts w:hint="eastAsia"/>
            <w:lang w:val="en-US" w:eastAsia="zh-CN"/>
          </w:rPr>
          <w:t>合并</w:t>
        </w:r>
      </w:ins>
      <w:ins w:id="1309" w:author="大橙子" w:date="2021-02-18T11:18:13Z">
        <w:r>
          <w:rPr>
            <w:rFonts w:hint="eastAsia"/>
            <w:lang w:val="en-US" w:eastAsia="zh-CN"/>
          </w:rPr>
          <w:t>点</w:t>
        </w:r>
      </w:ins>
      <w:ins w:id="1310" w:author="大橙子" w:date="2021-02-18T11:18:15Z">
        <w:r>
          <w:rPr>
            <w:rFonts w:hint="eastAsia"/>
            <w:lang w:val="en-US" w:eastAsia="zh-CN"/>
          </w:rPr>
          <w:t>的</w:t>
        </w:r>
      </w:ins>
      <w:ins w:id="1311" w:author="大橙子" w:date="2021-02-18T11:18:20Z">
        <w:r>
          <w:rPr>
            <w:rFonts w:hint="eastAsia"/>
            <w:lang w:val="en-US" w:eastAsia="zh-CN"/>
          </w:rPr>
          <w:t>索引</w:t>
        </w:r>
      </w:ins>
      <w:ins w:id="1312" w:author="大橙子" w:date="2021-02-18T11:18:21Z">
        <w:r>
          <w:rPr>
            <w:rFonts w:hint="eastAsia"/>
            <w:lang w:val="en-US" w:eastAsia="zh-CN"/>
          </w:rPr>
          <w:t>和</w:t>
        </w:r>
      </w:ins>
      <w:ins w:id="1313" w:author="大橙子" w:date="2021-02-18T11:18:29Z">
        <w:r>
          <w:rPr>
            <w:rFonts w:hint="eastAsia"/>
            <w:lang w:val="en-US" w:eastAsia="zh-CN"/>
          </w:rPr>
          <w:t>合并</w:t>
        </w:r>
      </w:ins>
      <w:ins w:id="1314" w:author="大橙子" w:date="2021-02-18T11:18:30Z">
        <w:r>
          <w:rPr>
            <w:rFonts w:hint="eastAsia"/>
            <w:lang w:val="en-US" w:eastAsia="zh-CN"/>
          </w:rPr>
          <w:t>后</w:t>
        </w:r>
      </w:ins>
      <w:ins w:id="1315" w:author="大橙子" w:date="2021-02-18T11:18:32Z">
        <w:r>
          <w:rPr>
            <w:rFonts w:hint="eastAsia"/>
            <w:lang w:val="en-US" w:eastAsia="zh-CN"/>
          </w:rPr>
          <w:t>点的</w:t>
        </w:r>
      </w:ins>
      <w:ins w:id="1316" w:author="大橙子" w:date="2021-02-18T11:18:34Z">
        <w:r>
          <w:rPr>
            <w:rFonts w:hint="eastAsia"/>
            <w:lang w:val="en-US" w:eastAsia="zh-CN"/>
          </w:rPr>
          <w:t>位置</w:t>
        </w:r>
      </w:ins>
      <w:ins w:id="1317" w:author="大橙子" w:date="2021-02-18T11:19:53Z">
        <w:r>
          <w:rPr>
            <w:rFonts w:hint="eastAsia"/>
            <w:lang w:val="en-US" w:eastAsia="zh-CN"/>
          </w:rPr>
          <w:t>，</w:t>
        </w:r>
      </w:ins>
      <w:ins w:id="1318" w:author="大橙子" w:date="2021-02-18T11:19:59Z">
        <w:r>
          <w:rPr>
            <w:rFonts w:hint="eastAsia"/>
            <w:lang w:val="en-US" w:eastAsia="zh-CN"/>
          </w:rPr>
          <w:t>PM</w:t>
        </w:r>
      </w:ins>
      <w:ins w:id="1319" w:author="大橙子" w:date="2021-02-18T11:20:04Z">
        <w:r>
          <w:rPr>
            <w:rFonts w:hint="eastAsia"/>
            <w:lang w:val="en-US" w:eastAsia="zh-CN"/>
          </w:rPr>
          <w:t>的</w:t>
        </w:r>
      </w:ins>
      <w:ins w:id="1320" w:author="大橙子" w:date="2021-02-18T11:20:05Z">
        <w:r>
          <w:rPr>
            <w:rFonts w:hint="eastAsia"/>
            <w:lang w:val="en-US" w:eastAsia="zh-CN"/>
          </w:rPr>
          <w:t>过程</w:t>
        </w:r>
      </w:ins>
      <w:ins w:id="1321" w:author="大橙子" w:date="2021-02-18T11:20:07Z">
        <w:r>
          <w:rPr>
            <w:rFonts w:hint="eastAsia"/>
            <w:lang w:val="en-US" w:eastAsia="zh-CN"/>
          </w:rPr>
          <w:t>中</w:t>
        </w:r>
      </w:ins>
      <w:ins w:id="1322" w:author="大橙子" w:date="2021-02-18T11:20:08Z">
        <w:r>
          <w:rPr>
            <w:rFonts w:hint="eastAsia"/>
            <w:lang w:val="en-US" w:eastAsia="zh-CN"/>
          </w:rPr>
          <w:t>可以</w:t>
        </w:r>
      </w:ins>
      <w:ins w:id="1323" w:author="大橙子" w:date="2021-02-18T11:20:11Z">
        <w:r>
          <w:rPr>
            <w:rFonts w:hint="eastAsia"/>
            <w:lang w:val="en-US" w:eastAsia="zh-CN"/>
          </w:rPr>
          <w:t>根据</w:t>
        </w:r>
      </w:ins>
      <w:ins w:id="1324" w:author="大橙子" w:date="2021-02-18T11:20:13Z">
        <w:r>
          <w:rPr>
            <w:rFonts w:hint="eastAsia"/>
            <w:lang w:val="en-US" w:eastAsia="zh-CN"/>
          </w:rPr>
          <w:t>这些</w:t>
        </w:r>
      </w:ins>
      <w:ins w:id="1325" w:author="大橙子" w:date="2021-02-18T11:20:16Z">
        <w:r>
          <w:rPr>
            <w:rFonts w:hint="eastAsia"/>
            <w:lang w:val="en-US" w:eastAsia="zh-CN"/>
          </w:rPr>
          <w:t>信息</w:t>
        </w:r>
      </w:ins>
      <w:ins w:id="1326" w:author="大橙子" w:date="2021-02-18T11:20:18Z">
        <w:r>
          <w:rPr>
            <w:rFonts w:hint="eastAsia"/>
            <w:lang w:val="en-US" w:eastAsia="zh-CN"/>
          </w:rPr>
          <w:t>将</w:t>
        </w:r>
      </w:ins>
      <w:ins w:id="1327" w:author="大橙子" w:date="2021-02-18T11:20:23Z">
        <w:r>
          <w:rPr>
            <w:rFonts w:hint="eastAsia"/>
            <w:lang w:val="en-US" w:eastAsia="zh-CN"/>
          </w:rPr>
          <w:t>一个</w:t>
        </w:r>
      </w:ins>
      <w:ins w:id="1328" w:author="大橙子" w:date="2021-02-18T11:20:24Z">
        <w:r>
          <w:rPr>
            <w:rFonts w:hint="eastAsia"/>
            <w:lang w:val="en-US" w:eastAsia="zh-CN"/>
          </w:rPr>
          <w:t>点</w:t>
        </w:r>
      </w:ins>
      <w:ins w:id="1329" w:author="大橙子" w:date="2021-02-18T11:23:20Z">
        <w:r>
          <w:rPr>
            <w:rFonts w:hint="eastAsia"/>
            <w:lang w:val="en-US" w:eastAsia="zh-CN"/>
          </w:rPr>
          <w:t>分裂</w:t>
        </w:r>
      </w:ins>
      <w:ins w:id="1330" w:author="大橙子" w:date="2021-02-18T11:20:34Z">
        <w:r>
          <w:rPr>
            <w:rFonts w:hint="eastAsia"/>
            <w:lang w:val="en-US" w:eastAsia="zh-CN"/>
          </w:rPr>
          <w:t>为</w:t>
        </w:r>
      </w:ins>
      <w:ins w:id="1331" w:author="大橙子" w:date="2021-02-18T11:20:41Z">
        <w:r>
          <w:rPr>
            <w:rFonts w:hint="eastAsia"/>
            <w:lang w:val="en-US" w:eastAsia="zh-CN"/>
          </w:rPr>
          <w:t>两个</w:t>
        </w:r>
      </w:ins>
      <w:ins w:id="1332" w:author="大橙子" w:date="2021-02-18T11:20:42Z">
        <w:r>
          <w:rPr>
            <w:rFonts w:hint="eastAsia"/>
            <w:lang w:val="en-US" w:eastAsia="zh-CN"/>
          </w:rPr>
          <w:t>点</w:t>
        </w:r>
      </w:ins>
      <w:ins w:id="1333" w:author="大橙子" w:date="2021-02-18T11:20:46Z">
        <w:r>
          <w:rPr>
            <w:rFonts w:hint="eastAsia"/>
            <w:lang w:val="en-US" w:eastAsia="zh-CN"/>
          </w:rPr>
          <w:t>，</w:t>
        </w:r>
      </w:ins>
      <w:ins w:id="1334" w:author="大橙子" w:date="2021-02-18T11:20:54Z">
        <w:r>
          <w:rPr>
            <w:rFonts w:hint="eastAsia"/>
            <w:lang w:val="en-US" w:eastAsia="zh-CN"/>
          </w:rPr>
          <w:t>从而</w:t>
        </w:r>
      </w:ins>
      <w:ins w:id="1335" w:author="大橙子" w:date="2021-02-18T11:20:55Z">
        <w:r>
          <w:rPr>
            <w:rFonts w:hint="eastAsia"/>
            <w:lang w:val="en-US" w:eastAsia="zh-CN"/>
          </w:rPr>
          <w:t>不断</w:t>
        </w:r>
      </w:ins>
      <w:ins w:id="1336" w:author="大橙子" w:date="2021-02-18T11:20:58Z">
        <w:r>
          <w:rPr>
            <w:rFonts w:hint="eastAsia"/>
            <w:lang w:val="en-US" w:eastAsia="zh-CN"/>
          </w:rPr>
          <w:t>增加</w:t>
        </w:r>
      </w:ins>
      <w:ins w:id="1337" w:author="大橙子" w:date="2021-02-18T11:20:59Z">
        <w:r>
          <w:rPr>
            <w:rFonts w:hint="eastAsia"/>
            <w:lang w:val="en-US" w:eastAsia="zh-CN"/>
          </w:rPr>
          <w:t>三角</w:t>
        </w:r>
      </w:ins>
      <w:ins w:id="1338" w:author="大橙子" w:date="2021-02-18T11:21:02Z">
        <w:r>
          <w:rPr>
            <w:rFonts w:hint="eastAsia"/>
            <w:lang w:val="en-US" w:eastAsia="zh-CN"/>
          </w:rPr>
          <w:t>面的</w:t>
        </w:r>
      </w:ins>
      <w:ins w:id="1339" w:author="大橙子" w:date="2021-02-18T11:21:05Z">
        <w:r>
          <w:rPr>
            <w:rFonts w:hint="eastAsia"/>
            <w:lang w:val="en-US" w:eastAsia="zh-CN"/>
          </w:rPr>
          <w:t>个数</w:t>
        </w:r>
      </w:ins>
      <w:ins w:id="1340" w:author="大橙子" w:date="2021-02-18T11:01:35Z">
        <w:r>
          <w:rPr>
            <w:rFonts w:hint="eastAsia"/>
            <w:lang w:val="en-US" w:eastAsia="zh-CN"/>
          </w:rPr>
          <w:t>。</w:t>
        </w:r>
      </w:ins>
    </w:p>
    <w:p>
      <w:pPr>
        <w:ind w:firstLine="420" w:firstLineChars="200"/>
        <w:rPr>
          <w:ins w:id="1341" w:author="大橙子" w:date="2021-02-18T11:34:30Z"/>
          <w:rFonts w:hint="eastAsia"/>
          <w:lang w:val="en-US" w:eastAsia="zh-CN"/>
        </w:rPr>
      </w:pPr>
      <w:ins w:id="1342" w:author="大橙子" w:date="2021-02-18T11:02:41Z">
        <w:r>
          <w:rPr>
            <w:rFonts w:hint="eastAsia"/>
            <w:lang w:val="en-US" w:eastAsia="zh-CN"/>
          </w:rPr>
          <w:t>在</w:t>
        </w:r>
      </w:ins>
      <w:ins w:id="1343" w:author="大橙子" w:date="2021-02-18T11:02:43Z">
        <w:r>
          <w:rPr>
            <w:rFonts w:hint="eastAsia"/>
            <w:lang w:val="en-US" w:eastAsia="zh-CN"/>
          </w:rPr>
          <w:t>网络</w:t>
        </w:r>
      </w:ins>
      <w:ins w:id="1344" w:author="大橙子" w:date="2021-02-18T11:02:45Z">
        <w:r>
          <w:rPr>
            <w:rFonts w:hint="eastAsia"/>
            <w:lang w:val="en-US" w:eastAsia="zh-CN"/>
          </w:rPr>
          <w:t>传输</w:t>
        </w:r>
      </w:ins>
      <w:ins w:id="1345" w:author="大橙子" w:date="2021-02-18T11:02:47Z">
        <w:r>
          <w:rPr>
            <w:rFonts w:hint="eastAsia"/>
            <w:lang w:val="en-US" w:eastAsia="zh-CN"/>
          </w:rPr>
          <w:t>阶段</w:t>
        </w:r>
      </w:ins>
      <w:ins w:id="1346" w:author="大橙子" w:date="2021-02-18T10:55:31Z">
        <w:r>
          <w:rPr>
            <w:rFonts w:hint="eastAsia"/>
            <w:lang w:val="en-US" w:eastAsia="zh-CN"/>
          </w:rPr>
          <w:t>，</w:t>
        </w:r>
      </w:ins>
      <w:ins w:id="1347" w:author="大橙子" w:date="2021-02-18T11:15:40Z">
        <w:r>
          <w:rPr>
            <w:rFonts w:hint="eastAsia"/>
            <w:lang w:val="en-US" w:eastAsia="zh-CN"/>
          </w:rPr>
          <w:t>首先</w:t>
        </w:r>
      </w:ins>
      <w:ins w:id="1348" w:author="大橙子" w:date="2021-02-18T11:15:43Z">
        <w:r>
          <w:rPr>
            <w:rFonts w:hint="eastAsia"/>
            <w:lang w:val="en-US" w:eastAsia="zh-CN"/>
          </w:rPr>
          <w:t>传输</w:t>
        </w:r>
      </w:ins>
      <w:ins w:id="1349" w:author="大橙子" w:date="2021-02-18T11:15:49Z">
        <w:r>
          <w:rPr>
            <w:rFonts w:hint="eastAsia"/>
            <w:lang w:val="en-US" w:eastAsia="zh-CN"/>
          </w:rPr>
          <w:t>基</w:t>
        </w:r>
      </w:ins>
      <w:ins w:id="1350" w:author="大橙子" w:date="2021-02-18T11:15:53Z">
        <w:r>
          <w:rPr>
            <w:rFonts w:hint="eastAsia"/>
            <w:lang w:val="en-US" w:eastAsia="zh-CN"/>
          </w:rPr>
          <w:t>网格</w:t>
        </w:r>
      </w:ins>
      <w:ins w:id="1351" w:author="大橙子" w:date="2021-02-18T11:15:55Z">
        <w:r>
          <w:rPr>
            <w:rFonts w:hint="eastAsia"/>
            <w:lang w:val="en-US" w:eastAsia="zh-CN"/>
          </w:rPr>
          <w:t>信息</w:t>
        </w:r>
      </w:ins>
      <w:ins w:id="1352" w:author="大橙子" w:date="2021-02-18T11:15:56Z">
        <w:r>
          <w:rPr>
            <w:rFonts w:hint="eastAsia"/>
            <w:lang w:val="en-US" w:eastAsia="zh-CN"/>
          </w:rPr>
          <w:t>，</w:t>
        </w:r>
      </w:ins>
      <w:ins w:id="1353" w:author="大橙子" w:date="2021-02-18T11:15:57Z">
        <w:r>
          <w:rPr>
            <w:rFonts w:hint="eastAsia"/>
            <w:lang w:val="en-US" w:eastAsia="zh-CN"/>
          </w:rPr>
          <w:t>然后</w:t>
        </w:r>
      </w:ins>
      <w:ins w:id="1354" w:author="大橙子" w:date="2021-02-18T11:16:03Z">
        <w:r>
          <w:rPr>
            <w:rFonts w:hint="eastAsia"/>
            <w:lang w:val="en-US" w:eastAsia="zh-CN"/>
          </w:rPr>
          <w:t>传输</w:t>
        </w:r>
      </w:ins>
      <w:ins w:id="1355" w:author="大橙子" w:date="2021-02-18T11:16:08Z">
        <w:r>
          <w:rPr>
            <w:rFonts w:hint="eastAsia"/>
            <w:lang w:val="en-US" w:eastAsia="zh-CN"/>
          </w:rPr>
          <w:t>增量</w:t>
        </w:r>
      </w:ins>
      <w:ins w:id="1356" w:author="大橙子" w:date="2021-02-18T11:16:09Z">
        <w:r>
          <w:rPr>
            <w:rFonts w:hint="eastAsia"/>
            <w:lang w:val="en-US" w:eastAsia="zh-CN"/>
          </w:rPr>
          <w:t>信息</w:t>
        </w:r>
      </w:ins>
      <w:ins w:id="1357" w:author="大橙子" w:date="2021-02-18T11:22:37Z">
        <w:r>
          <w:rPr>
            <w:rFonts w:hint="eastAsia"/>
            <w:lang w:val="en-US" w:eastAsia="zh-CN"/>
          </w:rPr>
          <w:t>。</w:t>
        </w:r>
      </w:ins>
      <w:ins w:id="1358" w:author="大橙子" w:date="2021-02-18T11:22:48Z">
        <w:r>
          <w:rPr>
            <w:rFonts w:hint="eastAsia"/>
            <w:lang w:val="en-US" w:eastAsia="zh-CN"/>
          </w:rPr>
          <w:t>每一组</w:t>
        </w:r>
      </w:ins>
      <w:ins w:id="1359" w:author="大橙子" w:date="2021-02-18T11:17:10Z">
        <w:r>
          <w:rPr>
            <w:rFonts w:hint="eastAsia"/>
            <w:lang w:val="en-US" w:eastAsia="zh-CN"/>
          </w:rPr>
          <w:t>增量</w:t>
        </w:r>
      </w:ins>
      <w:ins w:id="1360" w:author="大橙子" w:date="2021-02-18T11:17:19Z">
        <w:r>
          <w:rPr>
            <w:rFonts w:hint="eastAsia"/>
            <w:lang w:val="en-US" w:eastAsia="zh-CN"/>
          </w:rPr>
          <w:t>信息</w:t>
        </w:r>
      </w:ins>
      <w:ins w:id="1361" w:author="大橙子" w:date="2021-02-18T11:22:52Z">
        <w:r>
          <w:rPr>
            <w:rFonts w:hint="eastAsia"/>
            <w:lang w:val="en-US" w:eastAsia="zh-CN"/>
          </w:rPr>
          <w:t>，</w:t>
        </w:r>
      </w:ins>
      <w:ins w:id="1362" w:author="大橙子" w:date="2021-02-18T11:22:54Z">
        <w:r>
          <w:rPr>
            <w:rFonts w:hint="eastAsia"/>
            <w:lang w:val="en-US" w:eastAsia="zh-CN"/>
          </w:rPr>
          <w:t>记录</w:t>
        </w:r>
      </w:ins>
      <w:ins w:id="1363" w:author="大橙子" w:date="2021-02-18T11:22:55Z">
        <w:r>
          <w:rPr>
            <w:rFonts w:hint="eastAsia"/>
            <w:lang w:val="en-US" w:eastAsia="zh-CN"/>
          </w:rPr>
          <w:t>了</w:t>
        </w:r>
      </w:ins>
      <w:ins w:id="1364" w:author="大橙子" w:date="2021-02-18T11:22:56Z">
        <w:r>
          <w:rPr>
            <w:rFonts w:hint="eastAsia"/>
            <w:lang w:val="en-US" w:eastAsia="zh-CN"/>
          </w:rPr>
          <w:t>一个</w:t>
        </w:r>
      </w:ins>
      <w:ins w:id="1365" w:author="大橙子" w:date="2021-02-18T11:23:49Z">
        <w:r>
          <w:rPr>
            <w:rFonts w:hint="eastAsia"/>
            <w:lang w:val="en-US" w:eastAsia="zh-CN"/>
          </w:rPr>
          <w:t>等待</w:t>
        </w:r>
      </w:ins>
      <w:ins w:id="1366" w:author="大橙子" w:date="2021-02-18T11:23:52Z">
        <w:r>
          <w:rPr>
            <w:rFonts w:hint="eastAsia"/>
            <w:lang w:val="en-US" w:eastAsia="zh-CN"/>
          </w:rPr>
          <w:t>分裂</w:t>
        </w:r>
      </w:ins>
      <w:ins w:id="1367" w:author="大橙子" w:date="2021-02-18T11:22:58Z">
        <w:r>
          <w:rPr>
            <w:rFonts w:hint="eastAsia"/>
            <w:lang w:val="en-US" w:eastAsia="zh-CN"/>
          </w:rPr>
          <w:t>点</w:t>
        </w:r>
      </w:ins>
      <w:ins w:id="1368" w:author="大橙子" w:date="2021-02-18T11:23:00Z">
        <w:r>
          <w:rPr>
            <w:rFonts w:hint="eastAsia"/>
            <w:lang w:val="en-US" w:eastAsia="zh-CN"/>
          </w:rPr>
          <w:t>的</w:t>
        </w:r>
      </w:ins>
      <w:ins w:id="1369" w:author="大橙子" w:date="2021-02-18T11:23:01Z">
        <w:r>
          <w:rPr>
            <w:rFonts w:hint="eastAsia"/>
            <w:lang w:val="en-US" w:eastAsia="zh-CN"/>
          </w:rPr>
          <w:t>索引</w:t>
        </w:r>
      </w:ins>
      <w:ins w:id="1370" w:author="大橙子" w:date="2021-02-18T11:23:02Z">
        <w:r>
          <w:rPr>
            <w:rFonts w:hint="eastAsia"/>
            <w:lang w:val="en-US" w:eastAsia="zh-CN"/>
          </w:rPr>
          <w:t>，</w:t>
        </w:r>
      </w:ins>
      <w:ins w:id="1371" w:author="大橙子" w:date="2021-02-18T11:24:00Z">
        <w:r>
          <w:rPr>
            <w:rFonts w:hint="eastAsia"/>
            <w:lang w:val="en-US" w:eastAsia="zh-CN"/>
          </w:rPr>
          <w:t>和</w:t>
        </w:r>
      </w:ins>
      <w:ins w:id="1372" w:author="大橙子" w:date="2021-02-18T11:23:37Z">
        <w:r>
          <w:rPr>
            <w:rFonts w:hint="eastAsia"/>
            <w:lang w:val="en-US" w:eastAsia="zh-CN"/>
          </w:rPr>
          <w:t>这个</w:t>
        </w:r>
      </w:ins>
      <w:ins w:id="1373" w:author="大橙子" w:date="2021-02-18T11:23:41Z">
        <w:r>
          <w:rPr>
            <w:rFonts w:hint="eastAsia"/>
            <w:lang w:val="en-US" w:eastAsia="zh-CN"/>
          </w:rPr>
          <w:t>点</w:t>
        </w:r>
      </w:ins>
      <w:ins w:id="1374" w:author="大橙子" w:date="2021-02-18T11:24:06Z">
        <w:r>
          <w:rPr>
            <w:rFonts w:hint="eastAsia"/>
            <w:lang w:val="en-US" w:eastAsia="zh-CN"/>
          </w:rPr>
          <w:t>分裂</w:t>
        </w:r>
      </w:ins>
      <w:ins w:id="1375" w:author="大橙子" w:date="2021-02-18T11:24:07Z">
        <w:r>
          <w:rPr>
            <w:rFonts w:hint="eastAsia"/>
            <w:lang w:val="en-US" w:eastAsia="zh-CN"/>
          </w:rPr>
          <w:t>后的</w:t>
        </w:r>
      </w:ins>
      <w:ins w:id="1376" w:author="大橙子" w:date="2021-02-18T11:24:10Z">
        <w:r>
          <w:rPr>
            <w:rFonts w:hint="eastAsia"/>
            <w:lang w:val="en-US" w:eastAsia="zh-CN"/>
          </w:rPr>
          <w:t>两个</w:t>
        </w:r>
      </w:ins>
      <w:ins w:id="1377" w:author="大橙子" w:date="2021-02-18T11:24:11Z">
        <w:r>
          <w:rPr>
            <w:rFonts w:hint="eastAsia"/>
            <w:lang w:val="en-US" w:eastAsia="zh-CN"/>
          </w:rPr>
          <w:t>点</w:t>
        </w:r>
      </w:ins>
      <w:ins w:id="1378" w:author="大橙子" w:date="2021-02-18T11:24:12Z">
        <w:r>
          <w:rPr>
            <w:rFonts w:hint="eastAsia"/>
            <w:lang w:val="en-US" w:eastAsia="zh-CN"/>
          </w:rPr>
          <w:t>的</w:t>
        </w:r>
      </w:ins>
      <w:ins w:id="1379" w:author="大橙子" w:date="2021-02-18T11:27:36Z">
        <w:r>
          <w:rPr>
            <w:rFonts w:hint="eastAsia"/>
            <w:lang w:val="en-US" w:eastAsia="zh-CN"/>
          </w:rPr>
          <w:t>信息</w:t>
        </w:r>
      </w:ins>
      <w:ins w:id="1380" w:author="大橙子" w:date="2021-02-18T11:27:41Z">
        <w:r>
          <w:rPr>
            <w:rFonts w:hint="eastAsia"/>
            <w:lang w:val="en-US" w:eastAsia="zh-CN"/>
          </w:rPr>
          <w:t>。</w:t>
        </w:r>
      </w:ins>
      <w:ins w:id="1381" w:author="大橙子" w:date="2021-02-18T11:28:31Z">
        <w:r>
          <w:rPr>
            <w:rFonts w:hint="eastAsia"/>
            <w:lang w:val="en-US" w:eastAsia="zh-CN"/>
          </w:rPr>
          <w:t>为了</w:t>
        </w:r>
      </w:ins>
      <w:ins w:id="1382" w:author="大橙子" w:date="2021-02-18T11:28:33Z">
        <w:r>
          <w:rPr>
            <w:rFonts w:hint="eastAsia"/>
            <w:lang w:val="en-US" w:eastAsia="zh-CN"/>
          </w:rPr>
          <w:t>提高</w:t>
        </w:r>
      </w:ins>
      <w:ins w:id="1383" w:author="大橙子" w:date="2021-02-18T11:28:35Z">
        <w:r>
          <w:rPr>
            <w:rFonts w:hint="eastAsia"/>
            <w:lang w:val="en-US" w:eastAsia="zh-CN"/>
          </w:rPr>
          <w:t>传输</w:t>
        </w:r>
      </w:ins>
      <w:ins w:id="1384" w:author="大橙子" w:date="2021-02-18T11:28:38Z">
        <w:r>
          <w:rPr>
            <w:rFonts w:hint="eastAsia"/>
            <w:lang w:val="en-US" w:eastAsia="zh-CN"/>
          </w:rPr>
          <w:t>效率</w:t>
        </w:r>
      </w:ins>
      <w:ins w:id="1385" w:author="大橙子" w:date="2021-02-18T11:28:39Z">
        <w:r>
          <w:rPr>
            <w:rFonts w:hint="eastAsia"/>
            <w:lang w:val="en-US" w:eastAsia="zh-CN"/>
          </w:rPr>
          <w:t>，我</w:t>
        </w:r>
      </w:ins>
      <w:ins w:id="1386" w:author="大橙子" w:date="2021-02-18T11:28:46Z">
        <w:r>
          <w:rPr>
            <w:rFonts w:hint="eastAsia"/>
            <w:lang w:val="en-US" w:eastAsia="zh-CN"/>
          </w:rPr>
          <w:t>将</w:t>
        </w:r>
      </w:ins>
      <w:ins w:id="1387" w:author="大橙子" w:date="2021-02-18T11:28:51Z">
        <w:r>
          <w:rPr>
            <w:rFonts w:hint="eastAsia"/>
            <w:lang w:val="en-US" w:eastAsia="zh-CN"/>
          </w:rPr>
          <w:t>多组</w:t>
        </w:r>
      </w:ins>
      <w:ins w:id="1388" w:author="大橙子" w:date="2021-02-18T11:28:55Z">
        <w:r>
          <w:rPr>
            <w:rFonts w:hint="eastAsia"/>
            <w:lang w:val="en-US" w:eastAsia="zh-CN"/>
          </w:rPr>
          <w:t>增量</w:t>
        </w:r>
      </w:ins>
      <w:ins w:id="1389" w:author="大橙子" w:date="2021-02-18T11:28:57Z">
        <w:r>
          <w:rPr>
            <w:rFonts w:hint="eastAsia"/>
            <w:lang w:val="en-US" w:eastAsia="zh-CN"/>
          </w:rPr>
          <w:t>信息</w:t>
        </w:r>
      </w:ins>
      <w:ins w:id="1390" w:author="大橙子" w:date="2021-02-18T11:28:58Z">
        <w:r>
          <w:rPr>
            <w:rFonts w:hint="eastAsia"/>
            <w:lang w:val="en-US" w:eastAsia="zh-CN"/>
          </w:rPr>
          <w:t>合并</w:t>
        </w:r>
      </w:ins>
      <w:ins w:id="1391" w:author="大橙子" w:date="2021-02-18T11:28:59Z">
        <w:r>
          <w:rPr>
            <w:rFonts w:hint="eastAsia"/>
            <w:lang w:val="en-US" w:eastAsia="zh-CN"/>
          </w:rPr>
          <w:t>为</w:t>
        </w:r>
      </w:ins>
      <w:ins w:id="1392" w:author="大橙子" w:date="2021-02-18T11:29:03Z">
        <w:r>
          <w:rPr>
            <w:rFonts w:hint="eastAsia"/>
            <w:lang w:val="en-US" w:eastAsia="zh-CN"/>
          </w:rPr>
          <w:t>一个</w:t>
        </w:r>
      </w:ins>
      <w:ins w:id="1393" w:author="大橙子" w:date="2021-02-18T11:29:05Z">
        <w:r>
          <w:rPr>
            <w:rFonts w:hint="eastAsia"/>
            <w:lang w:val="en-US" w:eastAsia="zh-CN"/>
          </w:rPr>
          <w:t>数据</w:t>
        </w:r>
      </w:ins>
      <w:ins w:id="1394" w:author="大橙子" w:date="2021-02-18T11:29:08Z">
        <w:r>
          <w:rPr>
            <w:rFonts w:hint="eastAsia"/>
            <w:lang w:val="en-US" w:eastAsia="zh-CN"/>
          </w:rPr>
          <w:t>包</w:t>
        </w:r>
      </w:ins>
      <w:ins w:id="1395" w:author="大橙子" w:date="2021-02-18T11:29:11Z">
        <w:r>
          <w:rPr>
            <w:rFonts w:hint="eastAsia"/>
            <w:lang w:val="en-US" w:eastAsia="zh-CN"/>
          </w:rPr>
          <w:t>发送，</w:t>
        </w:r>
      </w:ins>
      <w:ins w:id="1396" w:author="大橙子" w:date="2021-02-18T11:29:49Z">
        <w:r>
          <w:rPr>
            <w:rFonts w:hint="eastAsia"/>
            <w:lang w:val="en-US" w:eastAsia="zh-CN"/>
          </w:rPr>
          <w:t>一个</w:t>
        </w:r>
      </w:ins>
      <w:ins w:id="1397" w:author="大橙子" w:date="2021-02-18T11:29:51Z">
        <w:r>
          <w:rPr>
            <w:rFonts w:hint="eastAsia"/>
            <w:lang w:val="en-US" w:eastAsia="zh-CN"/>
          </w:rPr>
          <w:t>数据</w:t>
        </w:r>
      </w:ins>
      <w:ins w:id="1398" w:author="大橙子" w:date="2021-02-18T11:29:52Z">
        <w:r>
          <w:rPr>
            <w:rFonts w:hint="eastAsia"/>
            <w:lang w:val="en-US" w:eastAsia="zh-CN"/>
          </w:rPr>
          <w:t>包</w:t>
        </w:r>
      </w:ins>
      <w:ins w:id="1399" w:author="大橙子" w:date="2021-02-18T11:29:55Z">
        <w:r>
          <w:rPr>
            <w:rFonts w:hint="eastAsia"/>
            <w:lang w:val="en-US" w:eastAsia="zh-CN"/>
          </w:rPr>
          <w:t>包含</w:t>
        </w:r>
      </w:ins>
      <w:ins w:id="1400" w:author="大橙子" w:date="2021-02-18T11:29:58Z">
        <w:r>
          <w:rPr>
            <w:rFonts w:hint="eastAsia"/>
            <w:lang w:val="en-US" w:eastAsia="zh-CN"/>
          </w:rPr>
          <w:t>多少</w:t>
        </w:r>
      </w:ins>
      <w:ins w:id="1401" w:author="大橙子" w:date="2021-02-18T11:30:01Z">
        <w:r>
          <w:rPr>
            <w:rFonts w:hint="eastAsia"/>
            <w:lang w:val="en-US" w:eastAsia="zh-CN"/>
          </w:rPr>
          <w:t>组</w:t>
        </w:r>
      </w:ins>
      <w:ins w:id="1402" w:author="大橙子" w:date="2021-02-18T11:30:03Z">
        <w:r>
          <w:rPr>
            <w:rFonts w:hint="eastAsia"/>
            <w:lang w:val="en-US" w:eastAsia="zh-CN"/>
          </w:rPr>
          <w:t>增量</w:t>
        </w:r>
      </w:ins>
      <w:ins w:id="1403" w:author="大橙子" w:date="2021-02-18T11:30:05Z">
        <w:r>
          <w:rPr>
            <w:rFonts w:hint="eastAsia"/>
            <w:lang w:val="en-US" w:eastAsia="zh-CN"/>
          </w:rPr>
          <w:t>信息</w:t>
        </w:r>
      </w:ins>
      <w:ins w:id="1404" w:author="大橙子" w:date="2021-02-18T11:37:53Z">
        <w:r>
          <w:rPr>
            <w:rFonts w:hint="eastAsia"/>
            <w:lang w:val="en-US" w:eastAsia="zh-CN"/>
          </w:rPr>
          <w:t>是</w:t>
        </w:r>
      </w:ins>
      <w:ins w:id="1405" w:author="大橙子" w:date="2021-02-18T11:30:09Z">
        <w:r>
          <w:rPr>
            <w:rFonts w:hint="eastAsia"/>
            <w:lang w:val="en-US" w:eastAsia="zh-CN"/>
          </w:rPr>
          <w:t>可以</w:t>
        </w:r>
      </w:ins>
      <w:ins w:id="1406" w:author="大橙子" w:date="2021-02-18T11:30:35Z">
        <w:r>
          <w:rPr>
            <w:rFonts w:hint="eastAsia"/>
            <w:lang w:val="en-US" w:eastAsia="zh-CN"/>
          </w:rPr>
          <w:t>自由</w:t>
        </w:r>
      </w:ins>
      <w:ins w:id="1407" w:author="大橙子" w:date="2021-02-18T11:30:37Z">
        <w:r>
          <w:rPr>
            <w:rFonts w:hint="eastAsia"/>
            <w:lang w:val="en-US" w:eastAsia="zh-CN"/>
          </w:rPr>
          <w:t>设置</w:t>
        </w:r>
      </w:ins>
      <w:ins w:id="1408" w:author="大橙子" w:date="2021-02-18T11:37:56Z">
        <w:r>
          <w:rPr>
            <w:rFonts w:hint="eastAsia"/>
            <w:lang w:val="en-US" w:eastAsia="zh-CN"/>
          </w:rPr>
          <w:t>的</w:t>
        </w:r>
      </w:ins>
      <w:ins w:id="1409" w:author="大橙子" w:date="2021-02-18T11:30:38Z">
        <w:r>
          <w:rPr>
            <w:rFonts w:hint="eastAsia"/>
            <w:lang w:val="en-US" w:eastAsia="zh-CN"/>
          </w:rPr>
          <w:t>，</w:t>
        </w:r>
      </w:ins>
      <w:ins w:id="1410" w:author="大橙子" w:date="2021-02-18T11:37:03Z">
        <w:r>
          <w:rPr>
            <w:rFonts w:hint="eastAsia"/>
            <w:lang w:val="en-US" w:eastAsia="zh-CN"/>
          </w:rPr>
          <w:t>应当</w:t>
        </w:r>
      </w:ins>
      <w:ins w:id="1411" w:author="大橙子" w:date="2021-02-18T11:37:04Z">
        <w:r>
          <w:rPr>
            <w:rFonts w:hint="eastAsia"/>
            <w:lang w:val="en-US" w:eastAsia="zh-CN"/>
          </w:rPr>
          <w:t>结合</w:t>
        </w:r>
      </w:ins>
      <w:ins w:id="1412" w:author="大橙子" w:date="2021-02-18T11:37:21Z">
        <w:r>
          <w:rPr>
            <w:rFonts w:hint="eastAsia"/>
            <w:lang w:val="en-US" w:eastAsia="zh-CN"/>
          </w:rPr>
          <w:t>项目</w:t>
        </w:r>
      </w:ins>
      <w:ins w:id="1413" w:author="大橙子" w:date="2021-02-18T11:37:22Z">
        <w:r>
          <w:rPr>
            <w:rFonts w:hint="eastAsia"/>
            <w:lang w:val="en-US" w:eastAsia="zh-CN"/>
          </w:rPr>
          <w:t>中</w:t>
        </w:r>
      </w:ins>
      <w:ins w:id="1414" w:author="大橙子" w:date="2021-02-18T11:37:23Z">
        <w:r>
          <w:rPr>
            <w:rFonts w:hint="eastAsia"/>
            <w:lang w:val="en-US" w:eastAsia="zh-CN"/>
          </w:rPr>
          <w:t>的</w:t>
        </w:r>
      </w:ins>
      <w:ins w:id="1415" w:author="大橙子" w:date="2021-02-18T11:37:25Z">
        <w:r>
          <w:rPr>
            <w:rFonts w:hint="eastAsia"/>
            <w:lang w:val="en-US" w:eastAsia="zh-CN"/>
          </w:rPr>
          <w:t>具体</w:t>
        </w:r>
      </w:ins>
      <w:ins w:id="1416" w:author="大橙子" w:date="2021-02-18T11:37:28Z">
        <w:r>
          <w:rPr>
            <w:rFonts w:hint="eastAsia"/>
            <w:lang w:val="en-US" w:eastAsia="zh-CN"/>
          </w:rPr>
          <w:t>情况</w:t>
        </w:r>
      </w:ins>
      <w:ins w:id="1417" w:author="大橙子" w:date="2021-02-18T11:37:29Z">
        <w:r>
          <w:rPr>
            <w:rFonts w:hint="eastAsia"/>
            <w:lang w:val="en-US" w:eastAsia="zh-CN"/>
          </w:rPr>
          <w:t>来</w:t>
        </w:r>
      </w:ins>
      <w:ins w:id="1418" w:author="大橙子" w:date="2021-02-18T11:37:31Z">
        <w:r>
          <w:rPr>
            <w:rFonts w:hint="eastAsia"/>
            <w:lang w:val="en-US" w:eastAsia="zh-CN"/>
          </w:rPr>
          <w:t>设置</w:t>
        </w:r>
      </w:ins>
      <w:ins w:id="1419" w:author="大橙子" w:date="2021-02-18T11:37:33Z">
        <w:r>
          <w:rPr>
            <w:rFonts w:hint="eastAsia"/>
            <w:lang w:val="en-US" w:eastAsia="zh-CN"/>
          </w:rPr>
          <w:t>数据包</w:t>
        </w:r>
      </w:ins>
      <w:ins w:id="1420" w:author="大橙子" w:date="2021-02-18T11:37:34Z">
        <w:r>
          <w:rPr>
            <w:rFonts w:hint="eastAsia"/>
            <w:lang w:val="en-US" w:eastAsia="zh-CN"/>
          </w:rPr>
          <w:t>的</w:t>
        </w:r>
      </w:ins>
      <w:ins w:id="1421" w:author="大橙子" w:date="2021-02-18T11:37:36Z">
        <w:r>
          <w:rPr>
            <w:rFonts w:hint="eastAsia"/>
            <w:lang w:val="en-US" w:eastAsia="zh-CN"/>
          </w:rPr>
          <w:t>大小</w:t>
        </w:r>
      </w:ins>
      <w:ins w:id="1422" w:author="大橙子" w:date="2021-02-18T11:36:50Z">
        <w:r>
          <w:rPr>
            <w:rFonts w:hint="eastAsia"/>
            <w:lang w:val="en-US" w:eastAsia="zh-CN"/>
          </w:rPr>
          <w:t>，</w:t>
        </w:r>
      </w:ins>
      <w:ins w:id="1423" w:author="大橙子" w:date="2021-02-18T11:30:44Z">
        <w:r>
          <w:rPr>
            <w:rFonts w:hint="eastAsia"/>
            <w:lang w:val="en-US" w:eastAsia="zh-CN"/>
          </w:rPr>
          <w:t>如果</w:t>
        </w:r>
      </w:ins>
      <w:ins w:id="1424" w:author="大橙子" w:date="2021-02-18T11:30:46Z">
        <w:r>
          <w:rPr>
            <w:rFonts w:hint="eastAsia"/>
            <w:lang w:val="en-US" w:eastAsia="zh-CN"/>
          </w:rPr>
          <w:t>数据</w:t>
        </w:r>
      </w:ins>
      <w:ins w:id="1425" w:author="大橙子" w:date="2021-02-18T11:30:51Z">
        <w:r>
          <w:rPr>
            <w:rFonts w:hint="eastAsia"/>
            <w:lang w:val="en-US" w:eastAsia="zh-CN"/>
          </w:rPr>
          <w:t>包</w:t>
        </w:r>
      </w:ins>
      <w:ins w:id="1426" w:author="大橙子" w:date="2021-02-18T11:30:54Z">
        <w:r>
          <w:rPr>
            <w:rFonts w:hint="eastAsia"/>
            <w:lang w:val="en-US" w:eastAsia="zh-CN"/>
          </w:rPr>
          <w:t>过大</w:t>
        </w:r>
      </w:ins>
      <w:ins w:id="1427" w:author="大橙子" w:date="2021-02-18T11:30:56Z">
        <w:r>
          <w:rPr>
            <w:rFonts w:hint="eastAsia"/>
            <w:lang w:val="en-US" w:eastAsia="zh-CN"/>
          </w:rPr>
          <w:t>会</w:t>
        </w:r>
      </w:ins>
      <w:ins w:id="1428" w:author="大橙子" w:date="2021-02-18T11:31:01Z">
        <w:r>
          <w:rPr>
            <w:rFonts w:hint="eastAsia"/>
            <w:lang w:val="en-US" w:eastAsia="zh-CN"/>
          </w:rPr>
          <w:t>导致</w:t>
        </w:r>
      </w:ins>
      <w:ins w:id="1429" w:author="大橙子" w:date="2021-02-18T11:31:39Z">
        <w:r>
          <w:rPr>
            <w:rFonts w:hint="eastAsia"/>
            <w:lang w:val="en-US" w:eastAsia="zh-CN"/>
          </w:rPr>
          <w:t>客户端</w:t>
        </w:r>
      </w:ins>
      <w:ins w:id="1430" w:author="大橙子" w:date="2021-02-18T11:31:04Z">
        <w:r>
          <w:rPr>
            <w:rFonts w:hint="eastAsia"/>
            <w:lang w:val="en-US" w:eastAsia="zh-CN"/>
          </w:rPr>
          <w:t>网格</w:t>
        </w:r>
      </w:ins>
      <w:ins w:id="1431" w:author="大橙子" w:date="2021-02-18T11:31:09Z">
        <w:r>
          <w:rPr>
            <w:rFonts w:hint="eastAsia"/>
            <w:lang w:val="en-US" w:eastAsia="zh-CN"/>
          </w:rPr>
          <w:t>更新</w:t>
        </w:r>
      </w:ins>
      <w:ins w:id="1432" w:author="大橙子" w:date="2021-02-18T11:31:49Z">
        <w:r>
          <w:rPr>
            <w:rFonts w:hint="eastAsia"/>
            <w:lang w:val="en-US" w:eastAsia="zh-CN"/>
          </w:rPr>
          <w:t>间隔</w:t>
        </w:r>
      </w:ins>
      <w:ins w:id="1433" w:author="大橙子" w:date="2021-02-18T11:31:56Z">
        <w:r>
          <w:rPr>
            <w:rFonts w:hint="eastAsia"/>
            <w:lang w:val="en-US" w:eastAsia="zh-CN"/>
          </w:rPr>
          <w:t>过大</w:t>
        </w:r>
      </w:ins>
      <w:ins w:id="1434" w:author="大橙子" w:date="2021-02-18T11:32:04Z">
        <w:r>
          <w:rPr>
            <w:rFonts w:hint="eastAsia"/>
            <w:lang w:val="en-US" w:eastAsia="zh-CN"/>
          </w:rPr>
          <w:t>从而</w:t>
        </w:r>
      </w:ins>
      <w:ins w:id="1435" w:author="大橙子" w:date="2021-02-18T11:32:08Z">
        <w:r>
          <w:rPr>
            <w:rFonts w:hint="eastAsia"/>
            <w:lang w:val="en-US" w:eastAsia="zh-CN"/>
          </w:rPr>
          <w:t>显得</w:t>
        </w:r>
      </w:ins>
      <w:ins w:id="1436" w:author="大橙子" w:date="2021-02-18T11:32:11Z">
        <w:r>
          <w:rPr>
            <w:rFonts w:hint="eastAsia"/>
            <w:lang w:val="en-US" w:eastAsia="zh-CN"/>
          </w:rPr>
          <w:t>过渡</w:t>
        </w:r>
      </w:ins>
      <w:ins w:id="1437" w:author="大橙子" w:date="2021-02-18T11:32:17Z">
        <w:r>
          <w:rPr>
            <w:rFonts w:hint="eastAsia"/>
            <w:lang w:val="en-US" w:eastAsia="zh-CN"/>
          </w:rPr>
          <w:t>不自然</w:t>
        </w:r>
      </w:ins>
      <w:ins w:id="1438" w:author="大橙子" w:date="2021-02-18T11:32:22Z">
        <w:r>
          <w:rPr>
            <w:rFonts w:hint="eastAsia"/>
            <w:lang w:val="en-US" w:eastAsia="zh-CN"/>
          </w:rPr>
          <w:t>，</w:t>
        </w:r>
      </w:ins>
      <w:ins w:id="1439" w:author="大橙子" w:date="2021-02-18T11:32:24Z">
        <w:r>
          <w:rPr>
            <w:rFonts w:hint="eastAsia"/>
            <w:lang w:val="en-US" w:eastAsia="zh-CN"/>
          </w:rPr>
          <w:t>如果</w:t>
        </w:r>
      </w:ins>
      <w:ins w:id="1440" w:author="大橙子" w:date="2021-02-18T11:32:27Z">
        <w:r>
          <w:rPr>
            <w:rFonts w:hint="eastAsia"/>
            <w:lang w:val="en-US" w:eastAsia="zh-CN"/>
          </w:rPr>
          <w:t>数据包</w:t>
        </w:r>
      </w:ins>
      <w:ins w:id="1441" w:author="大橙子" w:date="2021-02-18T11:32:43Z">
        <w:r>
          <w:rPr>
            <w:rFonts w:hint="eastAsia"/>
            <w:lang w:val="en-US" w:eastAsia="zh-CN"/>
          </w:rPr>
          <w:t>过</w:t>
        </w:r>
      </w:ins>
      <w:ins w:id="1442" w:author="大橙子" w:date="2021-02-18T11:32:49Z">
        <w:r>
          <w:rPr>
            <w:rFonts w:hint="eastAsia"/>
            <w:lang w:val="en-US" w:eastAsia="zh-CN"/>
          </w:rPr>
          <w:t>小</w:t>
        </w:r>
      </w:ins>
      <w:ins w:id="1443" w:author="大橙子" w:date="2021-02-18T11:32:56Z">
        <w:r>
          <w:rPr>
            <w:rFonts w:hint="eastAsia"/>
            <w:lang w:val="en-US" w:eastAsia="zh-CN"/>
          </w:rPr>
          <w:t>会</w:t>
        </w:r>
      </w:ins>
      <w:ins w:id="1444" w:author="大橙子" w:date="2021-02-18T11:33:00Z">
        <w:r>
          <w:rPr>
            <w:rFonts w:hint="eastAsia"/>
            <w:lang w:val="en-US" w:eastAsia="zh-CN"/>
          </w:rPr>
          <w:t>使得</w:t>
        </w:r>
      </w:ins>
      <w:ins w:id="1445" w:author="大橙子" w:date="2021-02-18T11:33:03Z">
        <w:r>
          <w:rPr>
            <w:rFonts w:hint="eastAsia"/>
            <w:lang w:val="en-US" w:eastAsia="zh-CN"/>
          </w:rPr>
          <w:t>数据包</w:t>
        </w:r>
      </w:ins>
      <w:ins w:id="1446" w:author="大橙子" w:date="2021-02-18T11:33:05Z">
        <w:r>
          <w:rPr>
            <w:rFonts w:hint="eastAsia"/>
            <w:lang w:val="en-US" w:eastAsia="zh-CN"/>
          </w:rPr>
          <w:t>数量</w:t>
        </w:r>
      </w:ins>
      <w:ins w:id="1447" w:author="大橙子" w:date="2021-02-18T11:33:08Z">
        <w:r>
          <w:rPr>
            <w:rFonts w:hint="eastAsia"/>
            <w:lang w:val="en-US" w:eastAsia="zh-CN"/>
          </w:rPr>
          <w:t>过多</w:t>
        </w:r>
      </w:ins>
      <w:ins w:id="1448" w:author="大橙子" w:date="2021-02-18T11:33:11Z">
        <w:r>
          <w:rPr>
            <w:rFonts w:hint="eastAsia"/>
            <w:lang w:val="en-US" w:eastAsia="zh-CN"/>
          </w:rPr>
          <w:t>，</w:t>
        </w:r>
      </w:ins>
      <w:ins w:id="1449" w:author="大橙子" w:date="2021-02-18T11:33:17Z">
        <w:r>
          <w:rPr>
            <w:rFonts w:hint="eastAsia"/>
            <w:lang w:val="en-US" w:eastAsia="zh-CN"/>
          </w:rPr>
          <w:t>频繁</w:t>
        </w:r>
      </w:ins>
      <w:ins w:id="1450" w:author="大橙子" w:date="2021-02-18T11:33:20Z">
        <w:r>
          <w:rPr>
            <w:rFonts w:hint="eastAsia"/>
            <w:lang w:val="en-US" w:eastAsia="zh-CN"/>
          </w:rPr>
          <w:t>地</w:t>
        </w:r>
      </w:ins>
      <w:ins w:id="1451" w:author="大橙子" w:date="2021-02-18T11:33:26Z">
        <w:r>
          <w:rPr>
            <w:rFonts w:hint="eastAsia"/>
            <w:lang w:val="en-US" w:eastAsia="zh-CN"/>
          </w:rPr>
          <w:t>发送</w:t>
        </w:r>
      </w:ins>
      <w:ins w:id="1452" w:author="大橙子" w:date="2021-02-18T11:33:28Z">
        <w:r>
          <w:rPr>
            <w:rFonts w:hint="eastAsia"/>
            <w:lang w:val="en-US" w:eastAsia="zh-CN"/>
          </w:rPr>
          <w:t>和</w:t>
        </w:r>
      </w:ins>
      <w:ins w:id="1453" w:author="大橙子" w:date="2021-02-18T11:33:32Z">
        <w:r>
          <w:rPr>
            <w:rFonts w:hint="eastAsia"/>
            <w:lang w:val="en-US" w:eastAsia="zh-CN"/>
          </w:rPr>
          <w:t>接收</w:t>
        </w:r>
      </w:ins>
      <w:ins w:id="1454" w:author="大橙子" w:date="2021-02-18T11:33:35Z">
        <w:r>
          <w:rPr>
            <w:rFonts w:hint="eastAsia"/>
            <w:lang w:val="en-US" w:eastAsia="zh-CN"/>
          </w:rPr>
          <w:t>处理</w:t>
        </w:r>
      </w:ins>
      <w:ins w:id="1455" w:author="大橙子" w:date="2021-02-18T11:33:36Z">
        <w:r>
          <w:rPr>
            <w:rFonts w:hint="eastAsia"/>
            <w:lang w:val="en-US" w:eastAsia="zh-CN"/>
          </w:rPr>
          <w:t>数据</w:t>
        </w:r>
      </w:ins>
      <w:ins w:id="1456" w:author="大橙子" w:date="2021-02-18T11:33:38Z">
        <w:r>
          <w:rPr>
            <w:rFonts w:hint="eastAsia"/>
            <w:lang w:val="en-US" w:eastAsia="zh-CN"/>
          </w:rPr>
          <w:t>包</w:t>
        </w:r>
      </w:ins>
      <w:ins w:id="1457" w:author="大橙子" w:date="2021-02-18T11:33:39Z">
        <w:r>
          <w:rPr>
            <w:rFonts w:hint="eastAsia"/>
            <w:lang w:val="en-US" w:eastAsia="zh-CN"/>
          </w:rPr>
          <w:t>会</w:t>
        </w:r>
      </w:ins>
      <w:ins w:id="1458" w:author="大橙子" w:date="2021-02-18T11:33:45Z">
        <w:r>
          <w:rPr>
            <w:rFonts w:hint="eastAsia"/>
            <w:lang w:val="en-US" w:eastAsia="zh-CN"/>
          </w:rPr>
          <w:t>降低</w:t>
        </w:r>
      </w:ins>
      <w:ins w:id="1459" w:author="大橙子" w:date="2021-02-18T11:34:00Z">
        <w:r>
          <w:rPr>
            <w:rFonts w:hint="eastAsia"/>
            <w:lang w:val="en-US" w:eastAsia="zh-CN"/>
          </w:rPr>
          <w:t>项目</w:t>
        </w:r>
      </w:ins>
      <w:ins w:id="1460" w:author="大橙子" w:date="2021-02-18T11:33:51Z">
        <w:r>
          <w:rPr>
            <w:rFonts w:hint="eastAsia"/>
            <w:lang w:val="en-US" w:eastAsia="zh-CN"/>
          </w:rPr>
          <w:t>整体的</w:t>
        </w:r>
      </w:ins>
      <w:ins w:id="1461" w:author="大橙子" w:date="2021-02-18T11:33:56Z">
        <w:r>
          <w:rPr>
            <w:rFonts w:hint="eastAsia"/>
            <w:lang w:val="en-US" w:eastAsia="zh-CN"/>
          </w:rPr>
          <w:t>性能</w:t>
        </w:r>
      </w:ins>
      <w:ins w:id="1462" w:author="大橙子" w:date="2021-02-18T11:34:11Z">
        <w:r>
          <w:rPr>
            <w:rFonts w:hint="eastAsia"/>
            <w:lang w:val="en-US" w:eastAsia="zh-CN"/>
          </w:rPr>
          <w:t>。</w:t>
        </w:r>
      </w:ins>
    </w:p>
    <w:p>
      <w:pPr>
        <w:ind w:firstLine="420" w:firstLineChars="200"/>
        <w:rPr>
          <w:ins w:id="1463" w:author="大橙子" w:date="2021-02-18T10:54:58Z"/>
          <w:rFonts w:hint="default"/>
          <w:lang w:val="en-US" w:eastAsia="zh-CN"/>
        </w:rPr>
      </w:pPr>
      <w:ins w:id="1464" w:author="大橙子" w:date="2021-02-18T11:35:21Z">
        <w:r>
          <w:rPr>
            <w:rFonts w:hint="eastAsia"/>
            <w:lang w:val="en-US" w:eastAsia="zh-CN"/>
          </w:rPr>
          <w:t>数据的</w:t>
        </w:r>
      </w:ins>
      <w:ins w:id="1465" w:author="大橙子" w:date="2021-02-18T11:35:23Z">
        <w:r>
          <w:rPr>
            <w:rFonts w:hint="eastAsia"/>
            <w:lang w:val="en-US" w:eastAsia="zh-CN"/>
          </w:rPr>
          <w:t>传输</w:t>
        </w:r>
      </w:ins>
      <w:ins w:id="1466" w:author="大橙子" w:date="2021-02-18T11:36:27Z">
        <w:r>
          <w:rPr>
            <w:rFonts w:hint="eastAsia"/>
            <w:lang w:val="en-US" w:eastAsia="zh-CN"/>
          </w:rPr>
          <w:t>能够</w:t>
        </w:r>
      </w:ins>
      <w:ins w:id="1467" w:author="大橙子" w:date="2021-02-18T11:36:22Z">
        <w:r>
          <w:rPr>
            <w:rFonts w:hint="eastAsia"/>
            <w:lang w:val="en-US" w:eastAsia="zh-CN"/>
          </w:rPr>
          <w:t>自适应</w:t>
        </w:r>
      </w:ins>
      <w:ins w:id="1468" w:author="大橙子" w:date="2021-02-18T11:35:39Z">
        <w:r>
          <w:rPr>
            <w:rFonts w:hint="eastAsia"/>
            <w:lang w:val="en-US" w:eastAsia="zh-CN"/>
          </w:rPr>
          <w:t>具体</w:t>
        </w:r>
      </w:ins>
      <w:ins w:id="1469" w:author="大橙子" w:date="2021-02-18T11:35:40Z">
        <w:r>
          <w:rPr>
            <w:rFonts w:hint="eastAsia"/>
            <w:lang w:val="en-US" w:eastAsia="zh-CN"/>
          </w:rPr>
          <w:t>的</w:t>
        </w:r>
      </w:ins>
      <w:ins w:id="1470" w:author="大橙子" w:date="2021-02-18T11:35:42Z">
        <w:r>
          <w:rPr>
            <w:rFonts w:hint="eastAsia"/>
            <w:lang w:val="en-US" w:eastAsia="zh-CN"/>
          </w:rPr>
          <w:t>网络</w:t>
        </w:r>
      </w:ins>
      <w:ins w:id="1471" w:author="大橙子" w:date="2021-02-18T11:35:45Z">
        <w:r>
          <w:rPr>
            <w:rFonts w:hint="eastAsia"/>
            <w:lang w:val="en-US" w:eastAsia="zh-CN"/>
          </w:rPr>
          <w:t>带宽</w:t>
        </w:r>
      </w:ins>
      <w:ins w:id="1472" w:author="大橙子" w:date="2021-02-18T11:35:53Z">
        <w:r>
          <w:rPr>
            <w:rFonts w:hint="eastAsia"/>
            <w:lang w:val="en-US" w:eastAsia="zh-CN"/>
          </w:rPr>
          <w:t>。</w:t>
        </w:r>
      </w:ins>
      <w:ins w:id="1473" w:author="大橙子" w:date="2021-02-18T11:34:37Z">
        <w:r>
          <w:rPr>
            <w:rFonts w:hint="eastAsia"/>
          </w:rPr>
          <w:t>渐进式网格的增量数据被划分为多个数据包，客户端浏览器只有接收到上一个数据包后，才会请求服务器发送下一个包。当网络质量较高时，每个数据包的传输时间更短，客户端请求的频率更高，服务器发送数据包的频率也就更高；当网络质量较差时，每个数据包的传输时间更长，客户端请求的频率更低，服务器发送数据包的频率也就更低。</w:t>
        </w:r>
      </w:ins>
      <w:ins w:id="1474" w:author="大橙子" w:date="2021-02-18T11:34:37Z">
        <w:r>
          <w:rPr>
            <w:rStyle w:val="12"/>
          </w:rPr>
          <w:commentReference w:id="28"/>
        </w:r>
      </w:ins>
    </w:p>
    <w:p>
      <w:pPr>
        <w:ind w:firstLine="420" w:firstLineChars="200"/>
        <w:rPr>
          <w:ins w:id="1475" w:author="大橙子" w:date="2021-02-18T11:02:51Z"/>
          <w:rFonts w:hint="default" w:eastAsiaTheme="minorEastAsia"/>
          <w:lang w:val="en-US" w:eastAsia="zh-CN"/>
        </w:rPr>
      </w:pPr>
      <w:ins w:id="1476" w:author="大橙子" w:date="2021-02-18T11:02:53Z">
        <w:r>
          <w:rPr>
            <w:rFonts w:hint="eastAsia"/>
            <w:lang w:val="en-US" w:eastAsia="zh-CN"/>
          </w:rPr>
          <w:t>在</w:t>
        </w:r>
      </w:ins>
      <w:ins w:id="1477" w:author="大橙子" w:date="2021-02-18T11:02:54Z">
        <w:r>
          <w:rPr>
            <w:rFonts w:hint="eastAsia"/>
            <w:lang w:val="en-US" w:eastAsia="zh-CN"/>
          </w:rPr>
          <w:t>浏览</w:t>
        </w:r>
      </w:ins>
      <w:ins w:id="1478" w:author="大橙子" w:date="2021-02-18T11:02:55Z">
        <w:r>
          <w:rPr>
            <w:rFonts w:hint="eastAsia"/>
            <w:lang w:val="en-US" w:eastAsia="zh-CN"/>
          </w:rPr>
          <w:t>器</w:t>
        </w:r>
      </w:ins>
      <w:ins w:id="1479" w:author="大橙子" w:date="2021-02-18T11:02:56Z">
        <w:r>
          <w:rPr>
            <w:rFonts w:hint="eastAsia"/>
            <w:lang w:val="en-US" w:eastAsia="zh-CN"/>
          </w:rPr>
          <w:t>阶段</w:t>
        </w:r>
      </w:ins>
      <w:ins w:id="1480" w:author="大橙子" w:date="2021-02-18T11:02:57Z">
        <w:r>
          <w:rPr>
            <w:rFonts w:hint="eastAsia"/>
            <w:lang w:val="en-US" w:eastAsia="zh-CN"/>
          </w:rPr>
          <w:t>，</w:t>
        </w:r>
      </w:ins>
      <w:ins w:id="1481" w:author="大橙子" w:date="2021-02-18T11:39:33Z">
        <w:r>
          <w:rPr>
            <w:rFonts w:hint="eastAsia"/>
            <w:lang w:val="en-US" w:eastAsia="zh-CN"/>
          </w:rPr>
          <w:t>接收</w:t>
        </w:r>
      </w:ins>
      <w:ins w:id="1482" w:author="大橙子" w:date="2021-02-18T11:39:36Z">
        <w:r>
          <w:rPr>
            <w:rFonts w:hint="eastAsia"/>
            <w:lang w:val="en-US" w:eastAsia="zh-CN"/>
          </w:rPr>
          <w:t>到</w:t>
        </w:r>
      </w:ins>
      <w:ins w:id="1483" w:author="大橙子" w:date="2021-02-18T11:39:43Z">
        <w:r>
          <w:rPr>
            <w:rFonts w:hint="eastAsia"/>
            <w:lang w:val="en-US" w:eastAsia="zh-CN"/>
          </w:rPr>
          <w:t>基</w:t>
        </w:r>
      </w:ins>
      <w:ins w:id="1484" w:author="大橙子" w:date="2021-02-18T11:39:45Z">
        <w:r>
          <w:rPr>
            <w:rFonts w:hint="eastAsia"/>
            <w:lang w:val="en-US" w:eastAsia="zh-CN"/>
          </w:rPr>
          <w:t>网格</w:t>
        </w:r>
      </w:ins>
      <w:ins w:id="1485" w:author="大橙子" w:date="2021-02-18T11:39:46Z">
        <w:r>
          <w:rPr>
            <w:rFonts w:hint="eastAsia"/>
            <w:lang w:val="en-US" w:eastAsia="zh-CN"/>
          </w:rPr>
          <w:t>数据</w:t>
        </w:r>
      </w:ins>
      <w:ins w:id="1486" w:author="大橙子" w:date="2021-02-18T11:39:47Z">
        <w:r>
          <w:rPr>
            <w:rFonts w:hint="eastAsia"/>
            <w:lang w:val="en-US" w:eastAsia="zh-CN"/>
          </w:rPr>
          <w:t>后</w:t>
        </w:r>
      </w:ins>
      <w:ins w:id="1487" w:author="大橙子" w:date="2021-02-18T11:39:48Z">
        <w:r>
          <w:rPr>
            <w:rFonts w:hint="eastAsia"/>
            <w:lang w:val="en-US" w:eastAsia="zh-CN"/>
          </w:rPr>
          <w:t>就</w:t>
        </w:r>
      </w:ins>
      <w:ins w:id="1488" w:author="大橙子" w:date="2021-02-18T11:39:50Z">
        <w:r>
          <w:rPr>
            <w:rFonts w:hint="eastAsia"/>
            <w:lang w:val="en-US" w:eastAsia="zh-CN"/>
          </w:rPr>
          <w:t>将</w:t>
        </w:r>
      </w:ins>
      <w:ins w:id="1489" w:author="大橙子" w:date="2021-02-18T11:39:56Z">
        <w:r>
          <w:rPr>
            <w:rFonts w:hint="eastAsia"/>
            <w:lang w:val="en-US" w:eastAsia="zh-CN"/>
          </w:rPr>
          <w:t>基</w:t>
        </w:r>
      </w:ins>
      <w:ins w:id="1490" w:author="大橙子" w:date="2021-02-18T11:39:59Z">
        <w:r>
          <w:rPr>
            <w:rFonts w:hint="eastAsia"/>
            <w:lang w:val="en-US" w:eastAsia="zh-CN"/>
          </w:rPr>
          <w:t>网格</w:t>
        </w:r>
      </w:ins>
      <w:ins w:id="1491" w:author="大橙子" w:date="2021-02-18T11:40:02Z">
        <w:r>
          <w:rPr>
            <w:rFonts w:hint="eastAsia"/>
            <w:lang w:val="en-US" w:eastAsia="zh-CN"/>
          </w:rPr>
          <w:t>渲染</w:t>
        </w:r>
      </w:ins>
      <w:ins w:id="1492" w:author="大橙子" w:date="2021-02-18T11:40:04Z">
        <w:r>
          <w:rPr>
            <w:rFonts w:hint="eastAsia"/>
            <w:lang w:val="en-US" w:eastAsia="zh-CN"/>
          </w:rPr>
          <w:t>到</w:t>
        </w:r>
      </w:ins>
      <w:ins w:id="1493" w:author="大橙子" w:date="2021-02-18T11:40:06Z">
        <w:r>
          <w:rPr>
            <w:rFonts w:hint="eastAsia"/>
            <w:lang w:val="en-US" w:eastAsia="zh-CN"/>
          </w:rPr>
          <w:t>场景</w:t>
        </w:r>
      </w:ins>
      <w:ins w:id="1494" w:author="大橙子" w:date="2021-02-18T11:40:07Z">
        <w:r>
          <w:rPr>
            <w:rFonts w:hint="eastAsia"/>
            <w:lang w:val="en-US" w:eastAsia="zh-CN"/>
          </w:rPr>
          <w:t>中，</w:t>
        </w:r>
      </w:ins>
      <w:ins w:id="1495" w:author="大橙子" w:date="2021-02-18T11:40:09Z">
        <w:r>
          <w:rPr>
            <w:rFonts w:hint="eastAsia"/>
            <w:lang w:val="en-US" w:eastAsia="zh-CN"/>
          </w:rPr>
          <w:t>然后</w:t>
        </w:r>
      </w:ins>
      <w:ins w:id="1496" w:author="大橙子" w:date="2021-02-18T11:40:17Z">
        <w:r>
          <w:rPr>
            <w:rFonts w:hint="eastAsia"/>
            <w:lang w:val="en-US" w:eastAsia="zh-CN"/>
          </w:rPr>
          <w:t>每</w:t>
        </w:r>
      </w:ins>
      <w:ins w:id="1497" w:author="大橙子" w:date="2021-02-18T11:40:19Z">
        <w:r>
          <w:rPr>
            <w:rFonts w:hint="eastAsia"/>
            <w:lang w:val="en-US" w:eastAsia="zh-CN"/>
          </w:rPr>
          <w:t>接收</w:t>
        </w:r>
      </w:ins>
      <w:ins w:id="1498" w:author="大橙子" w:date="2021-02-18T11:40:20Z">
        <w:r>
          <w:rPr>
            <w:rFonts w:hint="eastAsia"/>
            <w:lang w:val="en-US" w:eastAsia="zh-CN"/>
          </w:rPr>
          <w:t>到</w:t>
        </w:r>
      </w:ins>
      <w:ins w:id="1499" w:author="大橙子" w:date="2021-02-18T11:40:22Z">
        <w:r>
          <w:rPr>
            <w:rFonts w:hint="eastAsia"/>
            <w:lang w:val="en-US" w:eastAsia="zh-CN"/>
          </w:rPr>
          <w:t>一个</w:t>
        </w:r>
      </w:ins>
      <w:ins w:id="1500" w:author="大橙子" w:date="2021-02-18T11:40:23Z">
        <w:r>
          <w:rPr>
            <w:rFonts w:hint="eastAsia"/>
            <w:lang w:val="en-US" w:eastAsia="zh-CN"/>
          </w:rPr>
          <w:t>数据</w:t>
        </w:r>
      </w:ins>
      <w:ins w:id="1501" w:author="大橙子" w:date="2021-02-18T11:40:24Z">
        <w:r>
          <w:rPr>
            <w:rFonts w:hint="eastAsia"/>
            <w:lang w:val="en-US" w:eastAsia="zh-CN"/>
          </w:rPr>
          <w:t>包</w:t>
        </w:r>
      </w:ins>
      <w:ins w:id="1502" w:author="大橙子" w:date="2021-02-18T11:40:32Z">
        <w:r>
          <w:rPr>
            <w:rFonts w:hint="eastAsia"/>
            <w:lang w:val="en-US" w:eastAsia="zh-CN"/>
          </w:rPr>
          <w:t>的</w:t>
        </w:r>
      </w:ins>
      <w:ins w:id="1503" w:author="大橙子" w:date="2021-02-18T11:40:34Z">
        <w:r>
          <w:rPr>
            <w:rFonts w:hint="eastAsia"/>
            <w:lang w:val="en-US" w:eastAsia="zh-CN"/>
          </w:rPr>
          <w:t>增量</w:t>
        </w:r>
      </w:ins>
      <w:ins w:id="1504" w:author="大橙子" w:date="2021-02-18T11:40:36Z">
        <w:r>
          <w:rPr>
            <w:rFonts w:hint="eastAsia"/>
            <w:lang w:val="en-US" w:eastAsia="zh-CN"/>
          </w:rPr>
          <w:t>信息</w:t>
        </w:r>
      </w:ins>
      <w:ins w:id="1505" w:author="大橙子" w:date="2021-02-18T11:40:39Z">
        <w:r>
          <w:rPr>
            <w:rFonts w:hint="eastAsia"/>
            <w:lang w:val="en-US" w:eastAsia="zh-CN"/>
          </w:rPr>
          <w:t>就</w:t>
        </w:r>
      </w:ins>
      <w:ins w:id="1506" w:author="大橙子" w:date="2021-02-18T11:40:41Z">
        <w:r>
          <w:rPr>
            <w:rFonts w:hint="eastAsia"/>
            <w:lang w:val="en-US" w:eastAsia="zh-CN"/>
          </w:rPr>
          <w:t>更新</w:t>
        </w:r>
      </w:ins>
      <w:ins w:id="1507" w:author="大橙子" w:date="2021-02-18T11:40:43Z">
        <w:r>
          <w:rPr>
            <w:rFonts w:hint="eastAsia"/>
            <w:lang w:val="en-US" w:eastAsia="zh-CN"/>
          </w:rPr>
          <w:t>一次</w:t>
        </w:r>
      </w:ins>
      <w:ins w:id="1508" w:author="大橙子" w:date="2021-02-18T11:40:54Z">
        <w:r>
          <w:rPr>
            <w:rFonts w:hint="eastAsia"/>
            <w:lang w:val="en-US" w:eastAsia="zh-CN"/>
          </w:rPr>
          <w:t>场景</w:t>
        </w:r>
      </w:ins>
      <w:ins w:id="1509" w:author="大橙子" w:date="2021-02-18T11:40:55Z">
        <w:r>
          <w:rPr>
            <w:rFonts w:hint="eastAsia"/>
            <w:lang w:val="en-US" w:eastAsia="zh-CN"/>
          </w:rPr>
          <w:t>中的</w:t>
        </w:r>
      </w:ins>
      <w:ins w:id="1510" w:author="大橙子" w:date="2021-02-18T11:41:02Z">
        <w:r>
          <w:rPr>
            <w:rFonts w:hint="eastAsia"/>
            <w:lang w:val="en-US" w:eastAsia="zh-CN"/>
          </w:rPr>
          <w:t>模型</w:t>
        </w:r>
      </w:ins>
      <w:ins w:id="1511" w:author="大橙子" w:date="2021-02-18T11:43:55Z">
        <w:r>
          <w:rPr>
            <w:rFonts w:hint="eastAsia"/>
            <w:lang w:val="en-US" w:eastAsia="zh-CN"/>
          </w:rPr>
          <w:t>。</w:t>
        </w:r>
      </w:ins>
      <w:ins w:id="1512" w:author="大橙子" w:date="2021-02-18T11:41:48Z">
        <w:r>
          <w:rPr>
            <w:rFonts w:hint="eastAsia"/>
            <w:lang w:val="en-US" w:eastAsia="zh-CN"/>
          </w:rPr>
          <w:t>一个</w:t>
        </w:r>
      </w:ins>
      <w:ins w:id="1513" w:author="大橙子" w:date="2021-02-18T11:41:50Z">
        <w:r>
          <w:rPr>
            <w:rFonts w:hint="eastAsia"/>
            <w:lang w:val="en-US" w:eastAsia="zh-CN"/>
          </w:rPr>
          <w:t>数据</w:t>
        </w:r>
      </w:ins>
      <w:ins w:id="1514" w:author="大橙子" w:date="2021-02-18T11:41:52Z">
        <w:r>
          <w:rPr>
            <w:rFonts w:hint="eastAsia"/>
            <w:lang w:val="en-US" w:eastAsia="zh-CN"/>
          </w:rPr>
          <w:t>包</w:t>
        </w:r>
      </w:ins>
      <w:ins w:id="1515" w:author="大橙子" w:date="2021-02-18T11:41:54Z">
        <w:r>
          <w:rPr>
            <w:rFonts w:hint="eastAsia"/>
            <w:lang w:val="en-US" w:eastAsia="zh-CN"/>
          </w:rPr>
          <w:t>中</w:t>
        </w:r>
      </w:ins>
      <w:ins w:id="1516" w:author="大橙子" w:date="2021-02-18T11:41:59Z">
        <w:r>
          <w:rPr>
            <w:rFonts w:hint="eastAsia"/>
            <w:lang w:val="en-US" w:eastAsia="zh-CN"/>
          </w:rPr>
          <w:t>包含</w:t>
        </w:r>
      </w:ins>
      <w:ins w:id="1517" w:author="大橙子" w:date="2021-02-18T11:42:02Z">
        <w:r>
          <w:rPr>
            <w:rFonts w:hint="eastAsia"/>
            <w:lang w:val="en-US" w:eastAsia="zh-CN"/>
          </w:rPr>
          <w:t>多组</w:t>
        </w:r>
      </w:ins>
      <w:ins w:id="1518" w:author="大橙子" w:date="2021-02-18T11:42:06Z">
        <w:r>
          <w:rPr>
            <w:rFonts w:hint="eastAsia"/>
            <w:lang w:val="en-US" w:eastAsia="zh-CN"/>
          </w:rPr>
          <w:t>增量</w:t>
        </w:r>
      </w:ins>
      <w:ins w:id="1519" w:author="大橙子" w:date="2021-02-18T11:42:07Z">
        <w:r>
          <w:rPr>
            <w:rFonts w:hint="eastAsia"/>
            <w:lang w:val="en-US" w:eastAsia="zh-CN"/>
          </w:rPr>
          <w:t>信息</w:t>
        </w:r>
      </w:ins>
      <w:ins w:id="1520" w:author="大橙子" w:date="2021-02-18T11:42:08Z">
        <w:r>
          <w:rPr>
            <w:rFonts w:hint="eastAsia"/>
            <w:lang w:val="en-US" w:eastAsia="zh-CN"/>
          </w:rPr>
          <w:t>，</w:t>
        </w:r>
      </w:ins>
      <w:ins w:id="1521" w:author="大橙子" w:date="2021-02-18T11:42:12Z">
        <w:r>
          <w:rPr>
            <w:rFonts w:hint="eastAsia"/>
            <w:lang w:val="en-US" w:eastAsia="zh-CN"/>
          </w:rPr>
          <w:t>每一</w:t>
        </w:r>
      </w:ins>
      <w:ins w:id="1522" w:author="大橙子" w:date="2021-02-18T11:42:18Z">
        <w:r>
          <w:rPr>
            <w:rFonts w:hint="eastAsia"/>
            <w:lang w:val="en-US" w:eastAsia="zh-CN"/>
          </w:rPr>
          <w:t>组</w:t>
        </w:r>
      </w:ins>
      <w:ins w:id="1523" w:author="大橙子" w:date="2021-02-18T11:42:15Z">
        <w:r>
          <w:rPr>
            <w:rFonts w:hint="eastAsia"/>
            <w:lang w:val="en-US" w:eastAsia="zh-CN"/>
          </w:rPr>
          <w:t>增量</w:t>
        </w:r>
      </w:ins>
      <w:ins w:id="1524" w:author="大橙子" w:date="2021-02-18T11:42:21Z">
        <w:r>
          <w:rPr>
            <w:rFonts w:hint="eastAsia"/>
            <w:lang w:val="en-US" w:eastAsia="zh-CN"/>
          </w:rPr>
          <w:t>信息</w:t>
        </w:r>
      </w:ins>
      <w:ins w:id="1525" w:author="大橙子" w:date="2021-02-18T11:42:23Z">
        <w:r>
          <w:rPr>
            <w:rFonts w:hint="eastAsia"/>
            <w:lang w:val="en-US" w:eastAsia="zh-CN"/>
          </w:rPr>
          <w:t>记录</w:t>
        </w:r>
      </w:ins>
      <w:ins w:id="1526" w:author="大橙子" w:date="2021-02-18T11:42:24Z">
        <w:r>
          <w:rPr>
            <w:rFonts w:hint="eastAsia"/>
            <w:lang w:val="en-US" w:eastAsia="zh-CN"/>
          </w:rPr>
          <w:t>了</w:t>
        </w:r>
      </w:ins>
      <w:ins w:id="1527" w:author="大橙子" w:date="2021-02-18T11:42:25Z">
        <w:r>
          <w:rPr>
            <w:rFonts w:hint="eastAsia"/>
            <w:lang w:val="en-US" w:eastAsia="zh-CN"/>
          </w:rPr>
          <w:t>一个</w:t>
        </w:r>
      </w:ins>
      <w:ins w:id="1528" w:author="大橙子" w:date="2021-02-18T11:43:14Z">
        <w:r>
          <w:rPr>
            <w:rFonts w:hint="eastAsia"/>
            <w:lang w:val="en-US" w:eastAsia="zh-CN"/>
          </w:rPr>
          <w:t>待</w:t>
        </w:r>
      </w:ins>
      <w:ins w:id="1529" w:author="大橙子" w:date="2021-02-18T11:43:17Z">
        <w:r>
          <w:rPr>
            <w:rFonts w:hint="eastAsia"/>
            <w:lang w:val="en-US" w:eastAsia="zh-CN"/>
          </w:rPr>
          <w:t>分裂</w:t>
        </w:r>
      </w:ins>
      <w:ins w:id="1530" w:author="大橙子" w:date="2021-02-18T11:42:31Z">
        <w:r>
          <w:rPr>
            <w:rFonts w:hint="eastAsia"/>
            <w:lang w:val="en-US" w:eastAsia="zh-CN"/>
          </w:rPr>
          <w:t>的</w:t>
        </w:r>
      </w:ins>
      <w:ins w:id="1531" w:author="大橙子" w:date="2021-02-18T11:42:32Z">
        <w:r>
          <w:rPr>
            <w:rFonts w:hint="eastAsia"/>
            <w:lang w:val="en-US" w:eastAsia="zh-CN"/>
          </w:rPr>
          <w:t>点</w:t>
        </w:r>
      </w:ins>
      <w:ins w:id="1532" w:author="大橙子" w:date="2021-02-18T11:43:20Z">
        <w:r>
          <w:rPr>
            <w:rFonts w:hint="eastAsia"/>
            <w:lang w:val="en-US" w:eastAsia="zh-CN"/>
          </w:rPr>
          <w:t>，</w:t>
        </w:r>
      </w:ins>
      <w:ins w:id="1533" w:author="大橙子" w:date="2021-02-18T11:43:31Z">
        <w:r>
          <w:rPr>
            <w:rFonts w:hint="eastAsia"/>
            <w:lang w:val="en-US" w:eastAsia="zh-CN"/>
          </w:rPr>
          <w:t>经过</w:t>
        </w:r>
      </w:ins>
      <w:ins w:id="1534" w:author="大橙子" w:date="2021-02-18T11:43:32Z">
        <w:r>
          <w:rPr>
            <w:rFonts w:hint="eastAsia"/>
            <w:lang w:val="en-US" w:eastAsia="zh-CN"/>
          </w:rPr>
          <w:t>一次</w:t>
        </w:r>
      </w:ins>
      <w:ins w:id="1535" w:author="大橙子" w:date="2021-02-18T11:43:43Z">
        <w:r>
          <w:rPr>
            <w:rFonts w:hint="eastAsia"/>
            <w:lang w:val="en-US" w:eastAsia="zh-CN"/>
          </w:rPr>
          <w:t>分裂</w:t>
        </w:r>
      </w:ins>
      <w:ins w:id="1536" w:author="大橙子" w:date="2021-02-18T11:44:10Z">
        <w:r>
          <w:rPr>
            <w:rFonts w:hint="eastAsia"/>
            <w:lang w:val="en-US" w:eastAsia="zh-CN"/>
          </w:rPr>
          <w:t>网格</w:t>
        </w:r>
      </w:ins>
      <w:ins w:id="1537" w:author="大橙子" w:date="2021-02-18T11:44:11Z">
        <w:r>
          <w:rPr>
            <w:rFonts w:hint="eastAsia"/>
            <w:lang w:val="en-US" w:eastAsia="zh-CN"/>
          </w:rPr>
          <w:t>中</w:t>
        </w:r>
      </w:ins>
      <w:ins w:id="1538" w:author="大橙子" w:date="2021-02-18T11:44:13Z">
        <w:r>
          <w:rPr>
            <w:rFonts w:hint="eastAsia"/>
            <w:lang w:val="en-US" w:eastAsia="zh-CN"/>
          </w:rPr>
          <w:t>的</w:t>
        </w:r>
      </w:ins>
      <w:ins w:id="1539" w:author="大橙子" w:date="2021-02-18T11:44:16Z">
        <w:r>
          <w:rPr>
            <w:rFonts w:hint="eastAsia"/>
            <w:lang w:val="en-US" w:eastAsia="zh-CN"/>
          </w:rPr>
          <w:t>顶点</w:t>
        </w:r>
      </w:ins>
      <w:ins w:id="1540" w:author="大橙子" w:date="2021-02-18T11:44:17Z">
        <w:r>
          <w:rPr>
            <w:rFonts w:hint="eastAsia"/>
            <w:lang w:val="en-US" w:eastAsia="zh-CN"/>
          </w:rPr>
          <w:t>个数</w:t>
        </w:r>
      </w:ins>
      <w:ins w:id="1541" w:author="大橙子" w:date="2021-02-18T11:44:19Z">
        <w:r>
          <w:rPr>
            <w:rFonts w:hint="eastAsia"/>
            <w:lang w:val="en-US" w:eastAsia="zh-CN"/>
          </w:rPr>
          <w:t>增加</w:t>
        </w:r>
      </w:ins>
      <w:ins w:id="1542" w:author="大橙子" w:date="2021-02-18T11:44:21Z">
        <w:r>
          <w:rPr>
            <w:rFonts w:hint="eastAsia"/>
            <w:lang w:val="en-US" w:eastAsia="zh-CN"/>
          </w:rPr>
          <w:t>一个</w:t>
        </w:r>
      </w:ins>
      <w:ins w:id="1543" w:author="大橙子" w:date="2021-02-18T11:46:07Z">
        <w:r>
          <w:rPr>
            <w:rFonts w:hint="eastAsia"/>
            <w:lang w:val="en-US" w:eastAsia="zh-CN"/>
          </w:rPr>
          <w:t>。</w:t>
        </w:r>
      </w:ins>
      <w:ins w:id="1544" w:author="大橙子" w:date="2021-02-18T11:46:12Z">
        <w:r>
          <w:rPr>
            <w:rFonts w:hint="eastAsia"/>
            <w:lang w:val="en-US" w:eastAsia="zh-CN"/>
          </w:rPr>
          <w:t>经过</w:t>
        </w:r>
      </w:ins>
      <w:ins w:id="1545" w:author="大橙子" w:date="2021-02-18T11:46:13Z">
        <w:r>
          <w:rPr>
            <w:rFonts w:hint="eastAsia"/>
            <w:lang w:val="en-US" w:eastAsia="zh-CN"/>
          </w:rPr>
          <w:t>一次</w:t>
        </w:r>
      </w:ins>
      <w:ins w:id="1546" w:author="大橙子" w:date="2021-02-18T11:46:18Z">
        <w:r>
          <w:rPr>
            <w:rFonts w:hint="eastAsia"/>
            <w:lang w:val="en-US" w:eastAsia="zh-CN"/>
          </w:rPr>
          <w:t>分裂，</w:t>
        </w:r>
      </w:ins>
      <w:ins w:id="1547" w:author="大橙子" w:date="2021-02-18T11:46:20Z">
        <w:r>
          <w:rPr>
            <w:rFonts w:hint="eastAsia"/>
            <w:lang w:val="en-US" w:eastAsia="zh-CN"/>
          </w:rPr>
          <w:t>一个</w:t>
        </w:r>
      </w:ins>
      <w:ins w:id="1548" w:author="大橙子" w:date="2021-02-18T11:46:21Z">
        <w:r>
          <w:rPr>
            <w:rFonts w:hint="eastAsia"/>
            <w:lang w:val="en-US" w:eastAsia="zh-CN"/>
          </w:rPr>
          <w:t>点</w:t>
        </w:r>
      </w:ins>
      <w:ins w:id="1549" w:author="大橙子" w:date="2021-02-18T11:46:26Z">
        <w:r>
          <w:rPr>
            <w:rFonts w:hint="eastAsia"/>
            <w:lang w:val="en-US" w:eastAsia="zh-CN"/>
          </w:rPr>
          <w:t>分裂</w:t>
        </w:r>
      </w:ins>
      <w:ins w:id="1550" w:author="大橙子" w:date="2021-02-18T11:46:27Z">
        <w:r>
          <w:rPr>
            <w:rFonts w:hint="eastAsia"/>
            <w:lang w:val="en-US" w:eastAsia="zh-CN"/>
          </w:rPr>
          <w:t>为</w:t>
        </w:r>
      </w:ins>
      <w:ins w:id="1551" w:author="大橙子" w:date="2021-02-18T11:46:28Z">
        <w:r>
          <w:rPr>
            <w:rFonts w:hint="eastAsia"/>
            <w:lang w:val="en-US" w:eastAsia="zh-CN"/>
          </w:rPr>
          <w:t>两个</w:t>
        </w:r>
      </w:ins>
      <w:ins w:id="1552" w:author="大橙子" w:date="2021-02-18T11:46:30Z">
        <w:r>
          <w:rPr>
            <w:rFonts w:hint="eastAsia"/>
            <w:lang w:val="en-US" w:eastAsia="zh-CN"/>
          </w:rPr>
          <w:t>点，</w:t>
        </w:r>
      </w:ins>
      <w:ins w:id="1553" w:author="大橙子" w:date="2021-02-18T11:44:23Z">
        <w:r>
          <w:rPr>
            <w:rFonts w:hint="eastAsia"/>
            <w:lang w:val="en-US" w:eastAsia="zh-CN"/>
          </w:rPr>
          <w:t>如果</w:t>
        </w:r>
      </w:ins>
      <w:ins w:id="1554" w:author="大橙子" w:date="2021-02-18T11:45:56Z">
        <w:r>
          <w:rPr>
            <w:rFonts w:hint="eastAsia"/>
            <w:lang w:val="en-US" w:eastAsia="zh-CN"/>
          </w:rPr>
          <w:t>分裂</w:t>
        </w:r>
      </w:ins>
      <w:ins w:id="1555" w:author="大橙子" w:date="2021-02-18T11:45:57Z">
        <w:r>
          <w:rPr>
            <w:rFonts w:hint="eastAsia"/>
            <w:lang w:val="en-US" w:eastAsia="zh-CN"/>
          </w:rPr>
          <w:t>后</w:t>
        </w:r>
      </w:ins>
      <w:ins w:id="1556" w:author="大橙子" w:date="2021-02-18T11:45:58Z">
        <w:r>
          <w:rPr>
            <w:rFonts w:hint="eastAsia"/>
            <w:lang w:val="en-US" w:eastAsia="zh-CN"/>
          </w:rPr>
          <w:t>的</w:t>
        </w:r>
      </w:ins>
      <w:ins w:id="1557" w:author="大橙子" w:date="2021-02-18T11:46:00Z">
        <w:r>
          <w:rPr>
            <w:rFonts w:hint="eastAsia"/>
            <w:lang w:val="en-US" w:eastAsia="zh-CN"/>
          </w:rPr>
          <w:t>两个</w:t>
        </w:r>
      </w:ins>
      <w:ins w:id="1558" w:author="大橙子" w:date="2021-02-18T11:46:01Z">
        <w:r>
          <w:rPr>
            <w:rFonts w:hint="eastAsia"/>
            <w:lang w:val="en-US" w:eastAsia="zh-CN"/>
          </w:rPr>
          <w:t>点</w:t>
        </w:r>
      </w:ins>
      <w:ins w:id="1559" w:author="大橙子" w:date="2021-02-18T11:45:23Z">
        <w:r>
          <w:rPr>
            <w:rFonts w:hint="eastAsia"/>
            <w:lang w:val="en-US" w:eastAsia="zh-CN"/>
          </w:rPr>
          <w:t>位于网格</w:t>
        </w:r>
      </w:ins>
      <w:ins w:id="1560" w:author="大橙子" w:date="2021-02-18T11:45:34Z">
        <w:r>
          <w:rPr>
            <w:rFonts w:hint="eastAsia"/>
            <w:lang w:val="en-US" w:eastAsia="zh-CN"/>
          </w:rPr>
          <w:t>内部</w:t>
        </w:r>
      </w:ins>
      <w:ins w:id="1561" w:author="大橙子" w:date="2021-02-18T11:45:36Z">
        <w:r>
          <w:rPr>
            <w:rFonts w:hint="eastAsia"/>
            <w:lang w:val="en-US" w:eastAsia="zh-CN"/>
          </w:rPr>
          <w:t>，</w:t>
        </w:r>
      </w:ins>
      <w:ins w:id="1562" w:author="大橙子" w:date="2021-02-18T11:45:23Z">
        <w:r>
          <w:rPr>
            <w:rFonts w:hint="eastAsia"/>
            <w:lang w:val="en-US" w:eastAsia="zh-CN"/>
          </w:rPr>
          <w:t>三角面的个数经过一次分裂会增加</w:t>
        </w:r>
      </w:ins>
      <w:ins w:id="1563" w:author="大橙子" w:date="2021-02-18T11:46:44Z">
        <w:r>
          <w:rPr>
            <w:rFonts w:hint="eastAsia"/>
            <w:lang w:val="en-US" w:eastAsia="zh-CN"/>
          </w:rPr>
          <w:t>两</w:t>
        </w:r>
      </w:ins>
      <w:ins w:id="1564" w:author="大橙子" w:date="2021-02-18T11:45:23Z">
        <w:r>
          <w:rPr>
            <w:rFonts w:hint="eastAsia"/>
            <w:lang w:val="en-US" w:eastAsia="zh-CN"/>
          </w:rPr>
          <w:t>个</w:t>
        </w:r>
      </w:ins>
      <w:ins w:id="1565" w:author="大橙子" w:date="2021-02-18T11:45:22Z">
        <w:r>
          <w:rPr>
            <w:rFonts w:hint="eastAsia"/>
            <w:lang w:val="en-US" w:eastAsia="zh-CN"/>
          </w:rPr>
          <w:t>，</w:t>
        </w:r>
      </w:ins>
      <w:ins w:id="1566" w:author="大橙子" w:date="2021-02-18T11:47:01Z">
        <w:r>
          <w:rPr>
            <w:rFonts w:hint="eastAsia"/>
            <w:lang w:val="en-US" w:eastAsia="zh-CN"/>
          </w:rPr>
          <w:t>如果分裂后的两个点</w:t>
        </w:r>
      </w:ins>
      <w:ins w:id="1567" w:author="大橙子" w:date="2021-02-18T11:47:05Z">
        <w:r>
          <w:rPr>
            <w:rFonts w:hint="eastAsia"/>
            <w:lang w:val="en-US" w:eastAsia="zh-CN"/>
          </w:rPr>
          <w:t>都</w:t>
        </w:r>
      </w:ins>
      <w:ins w:id="1568" w:author="大橙子" w:date="2021-02-18T11:44:45Z">
        <w:r>
          <w:rPr>
            <w:rFonts w:hint="eastAsia"/>
            <w:lang w:val="en-US" w:eastAsia="zh-CN"/>
          </w:rPr>
          <w:t>位于</w:t>
        </w:r>
      </w:ins>
      <w:ins w:id="1569" w:author="大橙子" w:date="2021-02-18T11:44:47Z">
        <w:r>
          <w:rPr>
            <w:rFonts w:hint="eastAsia"/>
            <w:lang w:val="en-US" w:eastAsia="zh-CN"/>
          </w:rPr>
          <w:t>网格</w:t>
        </w:r>
      </w:ins>
      <w:ins w:id="1570" w:author="大橙子" w:date="2021-02-18T11:44:49Z">
        <w:r>
          <w:rPr>
            <w:rFonts w:hint="eastAsia"/>
            <w:lang w:val="en-US" w:eastAsia="zh-CN"/>
          </w:rPr>
          <w:t>边缘</w:t>
        </w:r>
      </w:ins>
      <w:ins w:id="1571" w:author="大橙子" w:date="2021-02-18T11:47:11Z">
        <w:r>
          <w:rPr>
            <w:rFonts w:hint="eastAsia"/>
            <w:lang w:val="en-US" w:eastAsia="zh-CN"/>
          </w:rPr>
          <w:t>，</w:t>
        </w:r>
      </w:ins>
      <w:ins w:id="1572" w:author="大橙子" w:date="2021-02-18T11:44:52Z">
        <w:r>
          <w:rPr>
            <w:rFonts w:hint="eastAsia"/>
            <w:lang w:val="en-US" w:eastAsia="zh-CN"/>
          </w:rPr>
          <w:t>三角</w:t>
        </w:r>
      </w:ins>
      <w:ins w:id="1573" w:author="大橙子" w:date="2021-02-18T11:44:54Z">
        <w:r>
          <w:rPr>
            <w:rFonts w:hint="eastAsia"/>
            <w:lang w:val="en-US" w:eastAsia="zh-CN"/>
          </w:rPr>
          <w:t>面的</w:t>
        </w:r>
      </w:ins>
      <w:ins w:id="1574" w:author="大橙子" w:date="2021-02-18T11:44:57Z">
        <w:r>
          <w:rPr>
            <w:rFonts w:hint="eastAsia"/>
            <w:lang w:val="en-US" w:eastAsia="zh-CN"/>
          </w:rPr>
          <w:t>个数</w:t>
        </w:r>
      </w:ins>
      <w:ins w:id="1575" w:author="大橙子" w:date="2021-02-18T11:45:02Z">
        <w:r>
          <w:rPr>
            <w:rFonts w:hint="eastAsia"/>
            <w:lang w:val="en-US" w:eastAsia="zh-CN"/>
          </w:rPr>
          <w:t>经过</w:t>
        </w:r>
      </w:ins>
      <w:ins w:id="1576" w:author="大橙子" w:date="2021-02-18T11:45:04Z">
        <w:r>
          <w:rPr>
            <w:rFonts w:hint="eastAsia"/>
            <w:lang w:val="en-US" w:eastAsia="zh-CN"/>
          </w:rPr>
          <w:t>一次</w:t>
        </w:r>
      </w:ins>
      <w:ins w:id="1577" w:author="大橙子" w:date="2021-02-18T11:45:07Z">
        <w:r>
          <w:rPr>
            <w:rFonts w:hint="eastAsia"/>
            <w:lang w:val="en-US" w:eastAsia="zh-CN"/>
          </w:rPr>
          <w:t>分裂</w:t>
        </w:r>
      </w:ins>
      <w:ins w:id="1578" w:author="大橙子" w:date="2021-02-18T11:45:10Z">
        <w:r>
          <w:rPr>
            <w:rFonts w:hint="eastAsia"/>
            <w:lang w:val="en-US" w:eastAsia="zh-CN"/>
          </w:rPr>
          <w:t>会</w:t>
        </w:r>
      </w:ins>
      <w:ins w:id="1579" w:author="大橙子" w:date="2021-02-18T11:45:14Z">
        <w:r>
          <w:rPr>
            <w:rFonts w:hint="eastAsia"/>
            <w:lang w:val="en-US" w:eastAsia="zh-CN"/>
          </w:rPr>
          <w:t>增加</w:t>
        </w:r>
      </w:ins>
      <w:ins w:id="1580" w:author="大橙子" w:date="2021-02-18T11:45:15Z">
        <w:r>
          <w:rPr>
            <w:rFonts w:hint="eastAsia"/>
            <w:lang w:val="en-US" w:eastAsia="zh-CN"/>
          </w:rPr>
          <w:t>一个</w:t>
        </w:r>
      </w:ins>
      <w:ins w:id="1581" w:author="大橙子" w:date="2021-02-18T11:47:15Z">
        <w:r>
          <w:rPr>
            <w:rFonts w:hint="eastAsia"/>
            <w:lang w:val="en-US" w:eastAsia="zh-CN"/>
          </w:rPr>
          <w:t>。</w:t>
        </w:r>
      </w:ins>
    </w:p>
    <w:p>
      <w:pPr>
        <w:ind w:firstLine="0" w:firstLineChars="0"/>
      </w:pPr>
    </w:p>
    <w:p>
      <w:pPr>
        <w:rPr>
          <w:b/>
          <w:bCs/>
        </w:rPr>
      </w:pPr>
      <w:r>
        <w:rPr>
          <w:rFonts w:hint="eastAsia"/>
          <w:b/>
          <w:bCs/>
        </w:rPr>
        <w:t xml:space="preserve">6 </w:t>
      </w:r>
      <w:commentRangeStart w:id="29"/>
      <w:r>
        <w:rPr>
          <w:rFonts w:hint="eastAsia"/>
          <w:b/>
          <w:bCs/>
        </w:rPr>
        <w:t>轻量级大规模会议场景在线渲染</w:t>
      </w:r>
      <w:commentRangeEnd w:id="29"/>
      <w:r>
        <w:commentReference w:id="29"/>
      </w:r>
    </w:p>
    <w:p>
      <w:pPr>
        <w:pStyle w:val="2"/>
        <w:jc w:val="center"/>
      </w:pPr>
      <w:ins w:id="1582" w:author="大橙子" w:date="2021-02-18T18:22:18Z">
        <w:r>
          <w:rPr/>
          <w:drawing>
            <wp:inline distT="0" distB="0" distL="114300" distR="114300">
              <wp:extent cx="5269865" cy="2919095"/>
              <wp:effectExtent l="0" t="0" r="63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9865" cy="2919095"/>
                      </a:xfrm>
                      <a:prstGeom prst="rect">
                        <a:avLst/>
                      </a:prstGeom>
                      <a:noFill/>
                      <a:ln>
                        <a:noFill/>
                      </a:ln>
                    </pic:spPr>
                  </pic:pic>
                </a:graphicData>
              </a:graphic>
            </wp:inline>
          </w:drawing>
        </w:r>
      </w:ins>
    </w:p>
    <w:p>
      <w:pPr>
        <w:pStyle w:val="2"/>
        <w:jc w:val="center"/>
      </w:pPr>
      <w:r>
        <w:t xml:space="preserve">图 </w:t>
      </w:r>
      <w:ins w:id="1584" w:author="大橙子" w:date="2021-02-18T09:42:59Z">
        <w:r>
          <w:rPr>
            <w:rFonts w:hint="eastAsia"/>
            <w:lang w:val="en-US" w:eastAsia="zh-CN"/>
          </w:rPr>
          <w:t>5</w:t>
        </w:r>
      </w:ins>
      <w:r>
        <w:rPr>
          <w:rFonts w:hint="eastAsia"/>
        </w:rPr>
        <w:t xml:space="preserve">     大规模人群的轻量化</w:t>
      </w:r>
      <w:r>
        <w:rPr>
          <w:rFonts w:hint="eastAsia"/>
          <w:b w:val="0"/>
          <w:bCs w:val="0"/>
        </w:rPr>
        <w:t>在线渲染</w:t>
      </w:r>
    </w:p>
    <w:p>
      <w:pPr>
        <w:ind w:firstLine="420" w:firstLineChars="200"/>
      </w:pPr>
      <w:r>
        <w:rPr>
          <w:rFonts w:hint="eastAsia"/>
        </w:rPr>
        <w:t>首先将模型划分为多个区域，每个区域可以进行不同的操作，这样就可以使得搭配更加多样化。如果为每个区域匹配不同贴图，就可以通过不同贴图搭配各种效果。另外，可以通过对人物对象的高矮胖瘦进行设置，还可以对对象的色调进行编辑，在骨骼动画方面，可以为每个人物对象设置不同的动画播放速度。</w:t>
      </w:r>
    </w:p>
    <w:p>
      <w:pPr>
        <w:ind w:firstLine="420" w:firstLineChars="200"/>
      </w:pPr>
      <w:r>
        <w:rPr>
          <w:rFonts w:hint="eastAsia"/>
        </w:rPr>
        <w:t>为了提高渲染效率，所有的人物在渲染时作为一个整体，一次性将人群所需的全部数据输入着色器。这就需要我们管理好每个人的所有参数信息（位置，大小，贴图类型，等等），渲染时一次性将这些信息传入shader。</w:t>
      </w:r>
    </w:p>
    <w:p>
      <w:pPr>
        <w:ind w:firstLine="420"/>
      </w:pPr>
      <w:r>
        <w:rPr>
          <w:rFonts w:hint="eastAsia"/>
        </w:rPr>
        <w:t>项目中的优化处理：</w:t>
      </w:r>
    </w:p>
    <w:p>
      <w:pPr>
        <w:ind w:firstLine="420"/>
      </w:pPr>
      <w:r>
        <w:rPr>
          <w:rFonts w:hint="eastAsia"/>
        </w:rPr>
        <w:t>（1）设计了专门用于存储骨骼动画数据的浮点数格式</w:t>
      </w:r>
    </w:p>
    <w:p>
      <w:pPr>
        <w:ind w:firstLine="420"/>
      </w:pPr>
      <w:r>
        <w:rPr>
          <w:rFonts w:hint="eastAsia"/>
        </w:rPr>
        <w:t>骨骼动画数据的输入格式是32的float浮点数，经过测试发现骨骼动画数据实际上并不需要这么高的精度，所以我们设计了一种16位的浮点数格式，这样就使得传入着色器的骨骼数据量减少了一半。</w:t>
      </w:r>
    </w:p>
    <w:p>
      <w:pPr>
        <w:ind w:firstLine="420"/>
      </w:pPr>
      <w:r>
        <w:rPr>
          <w:rFonts w:hint="eastAsia"/>
        </w:rPr>
        <w:t>（2）利用</w:t>
      </w:r>
      <w:r>
        <w:t>人物贴图</w:t>
      </w:r>
      <w:r>
        <w:rPr>
          <w:rFonts w:hint="eastAsia"/>
        </w:rPr>
        <w:t>的</w:t>
      </w:r>
      <w:r>
        <w:t>对称</w:t>
      </w:r>
      <w:r>
        <w:rPr>
          <w:rFonts w:hint="eastAsia"/>
        </w:rPr>
        <w:t>性</w:t>
      </w:r>
    </w:p>
    <w:p>
      <w:pPr>
        <w:ind w:firstLine="420"/>
      </w:pPr>
      <w:ins w:id="1585" w:author="Gao, Yan" w:date="2021-02-16T19:07:00Z">
        <w:r>
          <w:rPr>
            <w:rFonts w:hint="eastAsia"/>
          </w:rPr>
          <w:t>大多数</w:t>
        </w:r>
      </w:ins>
      <w:r>
        <w:rPr>
          <w:rFonts w:hint="eastAsia"/>
        </w:rPr>
        <w:t>项目中</w:t>
      </w:r>
      <w:r>
        <w:t>人物的贴图左右对称，所以可以只传入</w:t>
      </w:r>
      <w:r>
        <w:rPr>
          <w:rFonts w:hint="eastAsia"/>
        </w:rPr>
        <w:t>着色器</w:t>
      </w:r>
      <w:r>
        <w:t>左半部分贴图，这样</w:t>
      </w:r>
      <w:r>
        <w:rPr>
          <w:rFonts w:hint="eastAsia"/>
        </w:rPr>
        <w:t>传入着色器的</w:t>
      </w:r>
      <w:r>
        <w:t>贴图数据量</w:t>
      </w:r>
      <w:r>
        <w:rPr>
          <w:rFonts w:hint="eastAsia"/>
        </w:rPr>
        <w:t>就</w:t>
      </w:r>
      <w:r>
        <w:t>减少了一半。</w:t>
      </w:r>
    </w:p>
    <w:p>
      <w:ins w:id="1586" w:author="大橙子" w:date="2021-02-18T21:37:15Z">
        <w:r>
          <w:rPr/>
          <w:drawing>
            <wp:inline distT="0" distB="0" distL="114300" distR="114300">
              <wp:extent cx="3594100" cy="45339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3594100" cy="4533900"/>
                      </a:xfrm>
                      <a:prstGeom prst="rect">
                        <a:avLst/>
                      </a:prstGeom>
                      <a:noFill/>
                      <a:ln>
                        <a:noFill/>
                      </a:ln>
                    </pic:spPr>
                  </pic:pic>
                </a:graphicData>
              </a:graphic>
            </wp:inline>
          </w:drawing>
        </w:r>
      </w:ins>
    </w:p>
    <w:p>
      <w:r>
        <w:rPr>
          <w:rFonts w:hint="eastAsia"/>
        </w:rPr>
        <w:t>7.实验结果与性能分析</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highlight w:val="yellow"/>
              </w:rPr>
            </w:pPr>
            <w:r>
              <w:rPr>
                <w:rFonts w:hint="eastAsia"/>
              </w:rPr>
              <w:t>测试环境的硬件配置</w:t>
            </w:r>
          </w:p>
        </w:tc>
        <w:tc>
          <w:tcPr>
            <w:tcW w:w="2130" w:type="dxa"/>
          </w:tcPr>
          <w:p>
            <w:pPr>
              <w:rPr>
                <w:highlight w:val="yellow"/>
              </w:rPr>
            </w:pPr>
            <w:r>
              <w:rPr>
                <w:rFonts w:hint="eastAsia"/>
              </w:rPr>
              <w:t>台式机</w:t>
            </w:r>
          </w:p>
        </w:tc>
        <w:tc>
          <w:tcPr>
            <w:tcW w:w="2131" w:type="dxa"/>
          </w:tcPr>
          <w:p>
            <w:pPr>
              <w:rPr>
                <w:highlight w:val="yellow"/>
              </w:rPr>
            </w:pPr>
            <w:r>
              <w:rPr>
                <w:rFonts w:hint="eastAsia"/>
              </w:rPr>
              <w:t>笔记本电脑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CPU</w:t>
            </w:r>
          </w:p>
        </w:tc>
        <w:tc>
          <w:tcPr>
            <w:tcW w:w="2130" w:type="dxa"/>
          </w:tcPr>
          <w:p>
            <w:pPr>
              <w:rPr>
                <w:highlight w:val="yellow"/>
              </w:rPr>
            </w:pPr>
            <w:ins w:id="1588" w:author="大橙子" w:date="2021-02-18T10:32:23Z">
              <w:r>
                <w:rPr>
                  <w:rFonts w:hint="eastAsia"/>
                </w:rPr>
                <w:t>I</w:t>
              </w:r>
            </w:ins>
            <w:ins w:id="1589" w:author="大橙子" w:date="2021-02-18T10:32:41Z">
              <w:r>
                <w:rPr>
                  <w:rFonts w:hint="eastAsia"/>
                  <w:lang w:val="en-US" w:eastAsia="zh-CN"/>
                </w:rPr>
                <w:t>7</w:t>
              </w:r>
            </w:ins>
            <w:ins w:id="1590" w:author="大橙子" w:date="2021-02-18T10:32:23Z">
              <w:r>
                <w:rPr>
                  <w:rFonts w:hint="eastAsia"/>
                </w:rPr>
                <w:t>-10</w:t>
              </w:r>
            </w:ins>
            <w:ins w:id="1591" w:author="大橙子" w:date="2021-02-18T10:32:44Z">
              <w:r>
                <w:rPr>
                  <w:rFonts w:hint="eastAsia"/>
                  <w:lang w:val="en-US" w:eastAsia="zh-CN"/>
                </w:rPr>
                <w:t>7</w:t>
              </w:r>
            </w:ins>
            <w:ins w:id="1592" w:author="大橙子" w:date="2021-02-18T10:32:47Z">
              <w:r>
                <w:rPr>
                  <w:rFonts w:hint="eastAsia"/>
                  <w:lang w:val="en-US" w:eastAsia="zh-CN"/>
                </w:rPr>
                <w:t>0</w:t>
              </w:r>
            </w:ins>
            <w:ins w:id="1593" w:author="大橙子" w:date="2021-02-18T10:32:23Z">
              <w:r>
                <w:rPr>
                  <w:rFonts w:hint="eastAsia"/>
                </w:rPr>
                <w:t>0U</w:t>
              </w:r>
            </w:ins>
          </w:p>
        </w:tc>
        <w:tc>
          <w:tcPr>
            <w:tcW w:w="2131" w:type="dxa"/>
          </w:tcPr>
          <w:p>
            <w:r>
              <w:rPr>
                <w:rFonts w:hint="eastAsia"/>
              </w:rPr>
              <w:t xml:space="preserve">I5-10210U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Memory</w:t>
            </w:r>
          </w:p>
        </w:tc>
        <w:tc>
          <w:tcPr>
            <w:tcW w:w="2130" w:type="dxa"/>
          </w:tcPr>
          <w:p>
            <w:pPr>
              <w:rPr>
                <w:highlight w:val="yellow"/>
              </w:rPr>
            </w:pPr>
            <w:ins w:id="1594" w:author="大橙子" w:date="2021-02-18T10:33:00Z">
              <w:r>
                <w:rPr>
                  <w:rFonts w:hint="eastAsia"/>
                  <w:lang w:val="en-US" w:eastAsia="zh-CN"/>
                </w:rPr>
                <w:t>16</w:t>
              </w:r>
            </w:ins>
            <w:ins w:id="1595" w:author="大橙子" w:date="2021-02-18T10:32:27Z">
              <w:r>
                <w:rPr>
                  <w:rFonts w:hint="eastAsia"/>
                </w:rPr>
                <w:t>GB</w:t>
              </w:r>
            </w:ins>
          </w:p>
        </w:tc>
        <w:tc>
          <w:tcPr>
            <w:tcW w:w="2131" w:type="dxa"/>
          </w:tcPr>
          <w:p>
            <w:r>
              <w:rPr>
                <w:rFonts w:hint="eastAsia"/>
              </w:rPr>
              <w: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commentRangeStart w:id="30"/>
            <w:r>
              <w:rPr>
                <w:rFonts w:hint="eastAsia"/>
              </w:rPr>
              <w:t>GPU</w:t>
            </w:r>
            <w:commentRangeEnd w:id="30"/>
            <w:r>
              <w:rPr>
                <w:rStyle w:val="12"/>
              </w:rPr>
              <w:commentReference w:id="30"/>
            </w:r>
          </w:p>
        </w:tc>
        <w:tc>
          <w:tcPr>
            <w:tcW w:w="2130" w:type="dxa"/>
          </w:tcPr>
          <w:p>
            <w:pPr>
              <w:rPr>
                <w:rFonts w:hint="default" w:eastAsiaTheme="minorEastAsia"/>
                <w:highlight w:val="yellow"/>
                <w:lang w:val="en-US" w:eastAsia="zh-CN"/>
              </w:rPr>
            </w:pPr>
            <w:ins w:id="1596" w:author="大橙子" w:date="2021-02-18T10:35:00Z">
              <w:r>
                <w:rPr/>
                <w:t>Nvidia</w:t>
              </w:r>
            </w:ins>
            <w:ins w:id="1597" w:author="大橙子" w:date="2021-02-18T10:35:00Z">
              <w:r>
                <w:rPr>
                  <w:rFonts w:hint="eastAsia"/>
                </w:rPr>
                <w:t xml:space="preserve"> </w:t>
              </w:r>
            </w:ins>
            <w:ins w:id="1598" w:author="大橙子" w:date="2021-02-18T10:35:00Z">
              <w:r>
                <w:rPr/>
                <w:t>GeForce</w:t>
              </w:r>
            </w:ins>
            <w:ins w:id="1599" w:author="大橙子" w:date="2021-02-18T10:35:34Z">
              <w:r>
                <w:rPr>
                  <w:rFonts w:hint="eastAsia"/>
                  <w:lang w:val="en-US" w:eastAsia="zh-CN"/>
                </w:rPr>
                <w:t xml:space="preserve"> </w:t>
              </w:r>
            </w:ins>
            <w:ins w:id="1600" w:author="大橙子" w:date="2021-02-18T10:35:22Z">
              <w:r>
                <w:rPr>
                  <w:rFonts w:hint="eastAsia"/>
                  <w:lang w:val="en-US" w:eastAsia="zh-CN"/>
                </w:rPr>
                <w:t>R</w:t>
              </w:r>
            </w:ins>
            <w:ins w:id="1601" w:author="大橙子" w:date="2021-02-18T10:35:23Z">
              <w:r>
                <w:rPr>
                  <w:rFonts w:hint="eastAsia"/>
                  <w:lang w:val="en-US" w:eastAsia="zh-CN"/>
                </w:rPr>
                <w:t>T</w:t>
              </w:r>
            </w:ins>
            <w:ins w:id="1602" w:author="大橙子" w:date="2021-02-18T10:35:26Z">
              <w:r>
                <w:rPr>
                  <w:rFonts w:hint="eastAsia"/>
                  <w:lang w:val="en-US" w:eastAsia="zh-CN"/>
                </w:rPr>
                <w:t>X</w:t>
              </w:r>
            </w:ins>
            <w:ins w:id="1603" w:author="大橙子" w:date="2021-02-18T10:35:27Z">
              <w:r>
                <w:rPr>
                  <w:rFonts w:hint="eastAsia"/>
                  <w:lang w:val="en-US" w:eastAsia="zh-CN"/>
                </w:rPr>
                <w:t xml:space="preserve"> </w:t>
              </w:r>
            </w:ins>
            <w:ins w:id="1604" w:author="大橙子" w:date="2021-02-18T10:35:28Z">
              <w:r>
                <w:rPr>
                  <w:rFonts w:hint="eastAsia"/>
                  <w:lang w:val="en-US" w:eastAsia="zh-CN"/>
                </w:rPr>
                <w:t>2</w:t>
              </w:r>
            </w:ins>
            <w:ins w:id="1605" w:author="大橙子" w:date="2021-02-18T10:35:29Z">
              <w:r>
                <w:rPr>
                  <w:rFonts w:hint="eastAsia"/>
                  <w:lang w:val="en-US" w:eastAsia="zh-CN"/>
                </w:rPr>
                <w:t>06</w:t>
              </w:r>
            </w:ins>
            <w:ins w:id="1606" w:author="大橙子" w:date="2021-02-18T10:35:30Z">
              <w:r>
                <w:rPr>
                  <w:rFonts w:hint="eastAsia"/>
                  <w:lang w:val="en-US" w:eastAsia="zh-CN"/>
                </w:rPr>
                <w:t>0</w:t>
              </w:r>
            </w:ins>
            <w:ins w:id="1607" w:author="大橙子" w:date="2021-02-18T10:35:37Z">
              <w:r>
                <w:rPr>
                  <w:rFonts w:hint="eastAsia"/>
                  <w:lang w:val="en-US" w:eastAsia="zh-CN"/>
                </w:rPr>
                <w:t xml:space="preserve"> </w:t>
              </w:r>
            </w:ins>
            <w:ins w:id="1608" w:author="大橙子" w:date="2021-02-18T10:35:39Z">
              <w:r>
                <w:rPr>
                  <w:rFonts w:hint="eastAsia"/>
                  <w:lang w:val="en-US" w:eastAsia="zh-CN"/>
                </w:rPr>
                <w:t>SU</w:t>
              </w:r>
            </w:ins>
            <w:ins w:id="1609" w:author="大橙子" w:date="2021-02-18T10:35:42Z">
              <w:r>
                <w:rPr>
                  <w:rFonts w:hint="eastAsia"/>
                  <w:lang w:val="en-US" w:eastAsia="zh-CN"/>
                </w:rPr>
                <w:t>PE</w:t>
              </w:r>
            </w:ins>
            <w:ins w:id="1610" w:author="大橙子" w:date="2021-02-18T10:35:43Z">
              <w:r>
                <w:rPr>
                  <w:rFonts w:hint="eastAsia"/>
                  <w:lang w:val="en-US" w:eastAsia="zh-CN"/>
                </w:rPr>
                <w:t>R</w:t>
              </w:r>
            </w:ins>
          </w:p>
        </w:tc>
        <w:tc>
          <w:tcPr>
            <w:tcW w:w="2131" w:type="dxa"/>
          </w:tcPr>
          <w:p>
            <w:pPr>
              <w:ind w:left="210" w:hanging="210" w:hangingChars="100"/>
            </w:pPr>
            <w:r>
              <w:t>Nvidia</w:t>
            </w:r>
            <w:r>
              <w:rPr>
                <w:rFonts w:hint="eastAsia"/>
              </w:rPr>
              <w:t xml:space="preserve"> </w:t>
            </w:r>
            <w:r>
              <w:t>GeForceMX330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OS</w:t>
            </w:r>
          </w:p>
        </w:tc>
        <w:tc>
          <w:tcPr>
            <w:tcW w:w="2130" w:type="dxa"/>
          </w:tcPr>
          <w:p>
            <w:r>
              <w:rPr>
                <w:rFonts w:hint="eastAsia"/>
              </w:rPr>
              <w:t xml:space="preserve">Windows 10 </w:t>
            </w:r>
          </w:p>
          <w:p>
            <w:pPr>
              <w:rPr>
                <w:highlight w:val="yellow"/>
              </w:rPr>
            </w:pPr>
            <w:r>
              <w:t xml:space="preserve">64Bit </w:t>
            </w:r>
          </w:p>
        </w:tc>
        <w:tc>
          <w:tcPr>
            <w:tcW w:w="2131" w:type="dxa"/>
          </w:tcPr>
          <w:p>
            <w:r>
              <w:rPr>
                <w:rFonts w:hint="eastAsia"/>
              </w:rPr>
              <w:t xml:space="preserve">Windows 10 </w:t>
            </w:r>
          </w:p>
          <w:p>
            <w:r>
              <w:t xml:space="preserve">64Bit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Networks</w:t>
            </w:r>
          </w:p>
        </w:tc>
        <w:tc>
          <w:tcPr>
            <w:tcW w:w="2130" w:type="dxa"/>
          </w:tcPr>
          <w:p>
            <w:r>
              <w:rPr>
                <w:rFonts w:hint="eastAsia"/>
              </w:rPr>
              <w:t xml:space="preserve">4G Wireless </w:t>
            </w:r>
          </w:p>
          <w:p>
            <w:pPr>
              <w:rPr>
                <w:highlight w:val="yellow"/>
              </w:rPr>
            </w:pPr>
            <w:r>
              <w:t xml:space="preserve">Network </w:t>
            </w:r>
          </w:p>
        </w:tc>
        <w:tc>
          <w:tcPr>
            <w:tcW w:w="2131" w:type="dxa"/>
          </w:tcPr>
          <w:p>
            <w:r>
              <w:rPr>
                <w:rFonts w:hint="eastAsia"/>
              </w:rPr>
              <w:t xml:space="preserve">4G Wireless </w:t>
            </w:r>
          </w:p>
          <w:p>
            <w:r>
              <w:t xml:space="preserve">Network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Browser</w:t>
            </w:r>
          </w:p>
        </w:tc>
        <w:tc>
          <w:tcPr>
            <w:tcW w:w="2130" w:type="dxa"/>
          </w:tcPr>
          <w:p>
            <w:pPr>
              <w:rPr>
                <w:highlight w:val="yellow"/>
              </w:rPr>
            </w:pPr>
            <w:r>
              <w:rPr>
                <w:rFonts w:hint="eastAsia"/>
              </w:rPr>
              <w:t xml:space="preserve">Chrome </w:t>
            </w:r>
          </w:p>
        </w:tc>
        <w:tc>
          <w:tcPr>
            <w:tcW w:w="2131" w:type="dxa"/>
          </w:tcPr>
          <w:p>
            <w:r>
              <w:rPr>
                <w:rFonts w:hint="eastAsia"/>
              </w:rPr>
              <w:t xml:space="preserve">Chrome </w:t>
            </w:r>
          </w:p>
        </w:tc>
      </w:tr>
    </w:tbl>
    <w:p>
      <w:pPr>
        <w:pStyle w:val="2"/>
        <w:jc w:val="center"/>
        <w:rPr>
          <w:rFonts w:eastAsia="宋体"/>
        </w:rPr>
      </w:pPr>
      <w:r>
        <w:t xml:space="preserve">表 </w:t>
      </w:r>
      <w:r>
        <w:fldChar w:fldCharType="begin"/>
      </w:r>
      <w:r>
        <w:instrText xml:space="preserve"> SEQ 表 \* ARABIC </w:instrText>
      </w:r>
      <w:r>
        <w:fldChar w:fldCharType="separate"/>
      </w:r>
      <w:ins w:id="1611" w:author="大橙子" w:date="2021-02-17T23:09:38Z">
        <w:r>
          <w:rPr>
            <w:rFonts w:hint="eastAsia"/>
            <w:lang w:val="en-US" w:eastAsia="zh-CN"/>
          </w:rPr>
          <w:t>1</w:t>
        </w:r>
      </w:ins>
      <w:r>
        <w:fldChar w:fldCharType="end"/>
      </w:r>
      <w:r>
        <w:rPr>
          <w:rFonts w:hint="eastAsia"/>
        </w:rPr>
        <w:t xml:space="preserve">     测试环境的硬件配置</w:t>
      </w:r>
    </w:p>
    <w:p>
      <w:pPr>
        <w:ind w:firstLine="420"/>
      </w:pPr>
      <w:r>
        <w:rPr>
          <w:rFonts w:hint="eastAsia"/>
        </w:rPr>
        <w:t>我们的优化方法可以将一部分场景渲染所需要的计算力分散给GPU，所以渲染性能有很大的提升。新技术的优化效果和GUP的硬件性能有很大关系。</w:t>
      </w:r>
    </w:p>
    <w:tbl>
      <w:tblPr>
        <w:tblStyle w:val="8"/>
        <w:tblW w:w="7430" w:type="dxa"/>
        <w:jc w:val="center"/>
        <w:tblLayout w:type="autofit"/>
        <w:tblCellMar>
          <w:top w:w="0" w:type="dxa"/>
          <w:left w:w="0" w:type="dxa"/>
          <w:bottom w:w="0" w:type="dxa"/>
          <w:right w:w="0" w:type="dxa"/>
        </w:tblCellMar>
      </w:tblPr>
      <w:tblGrid>
        <w:gridCol w:w="2280"/>
        <w:gridCol w:w="2120"/>
        <w:gridCol w:w="3030"/>
      </w:tblGrid>
      <w:tr>
        <w:tblPrEx>
          <w:tblCellMar>
            <w:top w:w="0" w:type="dxa"/>
            <w:left w:w="0" w:type="dxa"/>
            <w:bottom w:w="0" w:type="dxa"/>
            <w:right w:w="0" w:type="dxa"/>
          </w:tblCellMar>
        </w:tblPrEx>
        <w:trPr>
          <w:trHeight w:val="280" w:hRule="atLeast"/>
          <w:jc w:val="center"/>
        </w:trPr>
        <w:tc>
          <w:tcPr>
            <w:tcW w:w="228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PM的处理效果</w:t>
            </w:r>
          </w:p>
        </w:tc>
        <w:tc>
          <w:tcPr>
            <w:tcW w:w="212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低模</w:t>
            </w:r>
          </w:p>
        </w:tc>
        <w:tc>
          <w:tcPr>
            <w:tcW w:w="303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高模</w:t>
            </w:r>
          </w:p>
        </w:tc>
      </w:tr>
      <w:tr>
        <w:tblPrEx>
          <w:tblCellMar>
            <w:top w:w="0" w:type="dxa"/>
            <w:left w:w="0" w:type="dxa"/>
            <w:bottom w:w="0" w:type="dxa"/>
            <w:right w:w="0" w:type="dxa"/>
          </w:tblCellMar>
        </w:tblPrEx>
        <w:trPr>
          <w:trHeight w:val="280" w:hRule="atLeast"/>
          <w:jc w:val="center"/>
        </w:trPr>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基模的三角面片数</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140</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3039</w:t>
            </w:r>
          </w:p>
        </w:tc>
      </w:tr>
      <w:tr>
        <w:tblPrEx>
          <w:tblCellMar>
            <w:top w:w="0" w:type="dxa"/>
            <w:left w:w="0" w:type="dxa"/>
            <w:bottom w:w="0" w:type="dxa"/>
            <w:right w:w="0" w:type="dxa"/>
          </w:tblCellMar>
        </w:tblPrEx>
        <w:trPr>
          <w:trHeight w:val="280" w:hRule="atLeast"/>
          <w:jc w:val="center"/>
        </w:trPr>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原模型三角面片数</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535</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15990</w:t>
            </w:r>
          </w:p>
        </w:tc>
      </w:tr>
    </w:tbl>
    <w:p>
      <w:pPr>
        <w:pStyle w:val="2"/>
        <w:jc w:val="center"/>
        <w:rPr>
          <w:rFonts w:eastAsia="宋体"/>
        </w:rPr>
      </w:pPr>
      <w:r>
        <w:t xml:space="preserve">表 </w:t>
      </w:r>
      <w:r>
        <w:fldChar w:fldCharType="begin"/>
      </w:r>
      <w:r>
        <w:instrText xml:space="preserve"> SEQ 表 \* ARABIC </w:instrText>
      </w:r>
      <w:r>
        <w:fldChar w:fldCharType="separate"/>
      </w:r>
      <w:ins w:id="1612" w:author="大橙子" w:date="2021-02-17T23:09:45Z">
        <w:r>
          <w:rPr>
            <w:rFonts w:hint="eastAsia"/>
            <w:lang w:val="en-US" w:eastAsia="zh-CN"/>
          </w:rPr>
          <w:t>2</w:t>
        </w:r>
      </w:ins>
      <w:r>
        <w:fldChar w:fldCharType="end"/>
      </w:r>
      <w:r>
        <w:rPr>
          <w:rFonts w:hint="eastAsia"/>
        </w:rPr>
        <w:t xml:space="preserve">   PM处理效果</w:t>
      </w:r>
    </w:p>
    <w:p>
      <w:ins w:id="1613" w:author="大橙子" w:date="2021-02-17T22:20:30Z">
        <w:r>
          <w:rPr>
            <w:rFonts w:hint="default"/>
            <w:lang w:val="en-US" w:eastAsia="zh-CN"/>
          </w:rPr>
          <w:drawing>
            <wp:inline distT="0" distB="0" distL="114300" distR="114300">
              <wp:extent cx="4632325" cy="3469005"/>
              <wp:effectExtent l="0" t="0" r="3175" b="10795"/>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14"/>
                      <a:stretch>
                        <a:fillRect/>
                      </a:stretch>
                    </pic:blipFill>
                    <pic:spPr>
                      <a:xfrm>
                        <a:off x="0" y="0"/>
                        <a:ext cx="4632325" cy="3469005"/>
                      </a:xfrm>
                      <a:prstGeom prst="rect">
                        <a:avLst/>
                      </a:prstGeom>
                    </pic:spPr>
                  </pic:pic>
                </a:graphicData>
              </a:graphic>
            </wp:inline>
          </w:drawing>
        </w:r>
      </w:ins>
    </w:p>
    <w:p>
      <w:pPr>
        <w:pStyle w:val="2"/>
        <w:jc w:val="center"/>
        <w:rPr>
          <w:rFonts w:eastAsiaTheme="minorEastAsia"/>
        </w:rPr>
      </w:pPr>
      <w:r>
        <w:t>图</w:t>
      </w:r>
      <w:ins w:id="1615" w:author="大橙子" w:date="2021-02-18T09:43:11Z">
        <w:r>
          <w:rPr>
            <w:rFonts w:hint="eastAsia"/>
            <w:lang w:val="en-US" w:eastAsia="zh-CN"/>
          </w:rPr>
          <w:t>6</w:t>
        </w:r>
      </w:ins>
      <w:r>
        <w:rPr>
          <w:rFonts w:hint="eastAsia"/>
        </w:rPr>
        <w:t xml:space="preserve">     </w:t>
      </w:r>
      <w:commentRangeStart w:id="31"/>
      <w:r>
        <w:rPr>
          <w:rFonts w:hint="eastAsia"/>
        </w:rPr>
        <w:t>人群的轻量化处理技术在项目中的效果</w:t>
      </w:r>
      <w:commentRangeEnd w:id="31"/>
      <w:r>
        <w:commentReference w:id="31"/>
      </w:r>
      <w:ins w:id="1616" w:author="Gao, Yan" w:date="2021-02-16T19:08:00Z">
        <w:r>
          <w:rPr>
            <w:rFonts w:hint="eastAsia"/>
          </w:rPr>
          <w:t xml:space="preserve">， </w:t>
        </w:r>
      </w:ins>
      <w:ins w:id="1617" w:author="Gao, Yan" w:date="2021-02-16T19:09:00Z">
        <w:r>
          <w:rPr>
            <w:rFonts w:hint="eastAsia"/>
          </w:rPr>
          <w:t>解释FPS</w:t>
        </w:r>
      </w:ins>
      <w:ins w:id="1618" w:author="Gao, Yan" w:date="2021-02-16T19:09:00Z">
        <w:r>
          <w:rPr/>
          <w:t xml:space="preserve"> ()</w:t>
        </w:r>
      </w:ins>
    </w:p>
    <w:p>
      <w:ins w:id="1619" w:author="大橙子" w:date="2021-02-17T23:12:51Z">
        <w:r>
          <w:rPr/>
          <w:drawing>
            <wp:inline distT="0" distB="0" distL="114300" distR="114300">
              <wp:extent cx="5271770" cy="2094865"/>
              <wp:effectExtent l="0" t="0" r="11430" b="635"/>
              <wp:docPr id="4" name="图片 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无标题"/>
                      <pic:cNvPicPr>
                        <a:picLocks noChangeAspect="1"/>
                      </pic:cNvPicPr>
                    </pic:nvPicPr>
                    <pic:blipFill>
                      <a:blip r:embed="rId15"/>
                      <a:stretch>
                        <a:fillRect/>
                      </a:stretch>
                    </pic:blipFill>
                    <pic:spPr>
                      <a:xfrm>
                        <a:off x="0" y="0"/>
                        <a:ext cx="5271770" cy="2094865"/>
                      </a:xfrm>
                      <a:prstGeom prst="rect">
                        <a:avLst/>
                      </a:prstGeom>
                    </pic:spPr>
                  </pic:pic>
                </a:graphicData>
              </a:graphic>
            </wp:inline>
          </w:drawing>
        </w:r>
      </w:ins>
      <w:commentRangeStart w:id="32"/>
      <w:commentRangeStart w:id="33"/>
      <w:r>
        <w:rPr>
          <w:rStyle w:val="12"/>
        </w:rPr>
        <w:commentReference w:id="32"/>
      </w:r>
      <w:commentRangeEnd w:id="32"/>
      <w:commentRangeEnd w:id="33"/>
      <w:r>
        <w:commentReference w:id="33"/>
      </w:r>
    </w:p>
    <w:p>
      <w:pPr>
        <w:pStyle w:val="3"/>
        <w:jc w:val="center"/>
      </w:pPr>
      <w:r>
        <w:t xml:space="preserve">图 </w:t>
      </w:r>
      <w:ins w:id="1621" w:author="大橙子" w:date="2021-02-18T09:43:14Z">
        <w:r>
          <w:rPr>
            <w:rFonts w:hint="eastAsia"/>
            <w:lang w:val="en-US" w:eastAsia="zh-CN"/>
          </w:rPr>
          <w:t>7</w:t>
        </w:r>
      </w:ins>
      <w:r>
        <w:rPr>
          <w:rFonts w:hint="eastAsia"/>
        </w:rPr>
        <w:t xml:space="preserve">  同样帧率下能支持的在线虚拟参会的最大人数</w:t>
      </w:r>
    </w:p>
    <w:p>
      <w:pPr>
        <w:pStyle w:val="2"/>
        <w:jc w:val="center"/>
      </w:pPr>
    </w:p>
    <w:p>
      <w:pPr>
        <w:ind w:firstLine="420"/>
      </w:pPr>
      <w:r>
        <w:rPr>
          <w:rFonts w:hint="eastAsia"/>
        </w:rPr>
        <w:t>从以上结果可以明显看出</w:t>
      </w:r>
      <w:r>
        <w:t>，</w:t>
      </w:r>
      <w:r>
        <w:rPr>
          <w:rFonts w:hint="eastAsia"/>
        </w:rPr>
        <w:t>新</w:t>
      </w:r>
      <w:r>
        <w:t>的方法优于先前的方法。</w:t>
      </w:r>
      <w:r>
        <w:rPr>
          <w:rFonts w:hint="eastAsia"/>
        </w:rPr>
        <w:t>虽然在人数较少时新的方法表现不是很理想，但随着场景中人数的增加，轻量化处理后的优越性就体现了出来，新的方法可以达到十万人基本，但是传统的方法只能进行百人基本的渲染</w:t>
      </w:r>
      <w:r>
        <w:t>。该框架确实可以满足</w:t>
      </w:r>
      <w:r>
        <w:rPr>
          <w:rFonts w:hint="eastAsia"/>
        </w:rPr>
        <w:t>大规模多人在线webVR会议的千人级别渲染</w:t>
      </w:r>
      <w:r>
        <w:t>要求。</w:t>
      </w:r>
    </w:p>
    <w:p>
      <w:pPr>
        <w:ind w:firstLine="420"/>
      </w:pPr>
      <w:r>
        <w:rPr>
          <w:rFonts w:hint="eastAsia"/>
        </w:rPr>
        <w:t>【</w:t>
      </w:r>
      <w:r>
        <w:rPr>
          <w:rFonts w:hint="eastAsia"/>
          <w:highlight w:val="yellow"/>
        </w:rPr>
        <w:t>也请补充若干WebVR会议的截图，网址链接，英文简介</w:t>
      </w:r>
      <w:r>
        <w:rPr>
          <w:rFonts w:hint="eastAsia"/>
        </w:rPr>
        <w:t>】</w:t>
      </w:r>
    </w:p>
    <w:p>
      <w:pPr>
        <w:rPr>
          <w:ins w:id="1622" w:author="Gao, Yan" w:date="2021-02-16T19:18:00Z"/>
        </w:rPr>
      </w:pPr>
      <w:ins w:id="1623" w:author="大橙子" w:date="2021-02-18T22:07:24Z">
        <w:bookmarkStart w:id="4" w:name="_GoBack"/>
        <w:r>
          <w:rPr/>
          <w:drawing>
            <wp:inline distT="0" distB="0" distL="114300" distR="114300">
              <wp:extent cx="5273675" cy="2962275"/>
              <wp:effectExtent l="0" t="0" r="952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73675" cy="2962275"/>
                      </a:xfrm>
                      <a:prstGeom prst="rect">
                        <a:avLst/>
                      </a:prstGeom>
                      <a:noFill/>
                      <a:ln>
                        <a:noFill/>
                      </a:ln>
                    </pic:spPr>
                  </pic:pic>
                </a:graphicData>
              </a:graphic>
            </wp:inline>
          </w:drawing>
        </w:r>
        <w:bookmarkEnd w:id="4"/>
      </w:ins>
      <w:ins w:id="1625" w:author="大橙子" w:date="2021-02-18T22:05:07Z">
        <w:r>
          <w:rPr/>
          <w:drawing>
            <wp:inline distT="0" distB="0" distL="114300" distR="114300">
              <wp:extent cx="5270500" cy="2871470"/>
              <wp:effectExtent l="0" t="0" r="0" b="114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7"/>
                      <a:stretch>
                        <a:fillRect/>
                      </a:stretch>
                    </pic:blipFill>
                    <pic:spPr>
                      <a:xfrm>
                        <a:off x="0" y="0"/>
                        <a:ext cx="5270500" cy="2871470"/>
                      </a:xfrm>
                      <a:prstGeom prst="rect">
                        <a:avLst/>
                      </a:prstGeom>
                      <a:noFill/>
                      <a:ln>
                        <a:noFill/>
                      </a:ln>
                    </pic:spPr>
                  </pic:pic>
                </a:graphicData>
              </a:graphic>
            </wp:inline>
          </w:drawing>
        </w:r>
      </w:ins>
    </w:p>
    <w:p>
      <w:pPr>
        <w:rPr>
          <w:ins w:id="1627" w:author="Gao, Yan" w:date="2021-02-16T19:18:00Z"/>
        </w:rPr>
      </w:pPr>
    </w:p>
    <w:p>
      <w:pPr>
        <w:rPr>
          <w:ins w:id="1628" w:author="Gao, Yan" w:date="2021-02-16T19:18:00Z"/>
        </w:rPr>
      </w:pPr>
      <w:ins w:id="1629" w:author="Gao, Yan" w:date="2021-02-16T19:18:00Z">
        <w:r>
          <w:rPr>
            <w:rFonts w:hint="eastAsia"/>
          </w:rPr>
          <w:t xml:space="preserve">列一个表格： </w:t>
        </w:r>
      </w:ins>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30" w:author="Gao, Yan" w:date="2021-02-16T19:18:00Z"/>
        </w:trPr>
        <w:tc>
          <w:tcPr>
            <w:tcW w:w="1420" w:type="dxa"/>
          </w:tcPr>
          <w:p>
            <w:pPr>
              <w:rPr>
                <w:ins w:id="1631" w:author="Gao, Yan" w:date="2021-02-16T19:18:00Z"/>
              </w:rPr>
            </w:pPr>
            <w:ins w:id="1632" w:author="Gao, Yan" w:date="2021-02-16T19:18:00Z">
              <w:r>
                <w:rPr>
                  <w:rFonts w:hint="eastAsia"/>
                </w:rPr>
                <w:t>参会规模</w:t>
              </w:r>
            </w:ins>
          </w:p>
        </w:tc>
        <w:tc>
          <w:tcPr>
            <w:tcW w:w="1420" w:type="dxa"/>
          </w:tcPr>
          <w:p>
            <w:pPr>
              <w:rPr>
                <w:ins w:id="1633" w:author="Gao, Yan" w:date="2021-02-16T19:18:00Z"/>
                <w:rFonts w:hint="eastAsia"/>
              </w:rPr>
            </w:pPr>
            <w:ins w:id="1634" w:author="Gao, Yan" w:date="2021-02-16T19:19:00Z">
              <w:r>
                <w:rPr>
                  <w:rFonts w:hint="eastAsia"/>
                </w:rPr>
                <w:t>预处理耗时</w:t>
              </w:r>
            </w:ins>
          </w:p>
        </w:tc>
        <w:tc>
          <w:tcPr>
            <w:tcW w:w="1420" w:type="dxa"/>
          </w:tcPr>
          <w:p>
            <w:pPr>
              <w:rPr>
                <w:ins w:id="1635" w:author="Gao, Yan" w:date="2021-02-16T19:18:00Z"/>
                <w:rFonts w:hint="eastAsia"/>
              </w:rPr>
            </w:pPr>
            <w:ins w:id="1636" w:author="Gao, Yan" w:date="2021-02-16T19:19:00Z">
              <w:r>
                <w:rPr>
                  <w:rFonts w:hint="eastAsia"/>
                </w:rPr>
                <w:t>传输耗时</w:t>
              </w:r>
            </w:ins>
          </w:p>
        </w:tc>
        <w:tc>
          <w:tcPr>
            <w:tcW w:w="1420" w:type="dxa"/>
          </w:tcPr>
          <w:p>
            <w:pPr>
              <w:rPr>
                <w:ins w:id="1637" w:author="Gao, Yan" w:date="2021-02-16T19:18:00Z"/>
              </w:rPr>
            </w:pPr>
            <w:ins w:id="1638" w:author="Gao, Yan" w:date="2021-02-16T19:19:00Z">
              <w:r>
                <w:rPr>
                  <w:rFonts w:hint="eastAsia"/>
                </w:rPr>
                <w:t>渲染延迟</w:t>
              </w:r>
            </w:ins>
          </w:p>
        </w:tc>
        <w:tc>
          <w:tcPr>
            <w:tcW w:w="1421" w:type="dxa"/>
          </w:tcPr>
          <w:p>
            <w:pPr>
              <w:rPr>
                <w:ins w:id="1639" w:author="Gao, Yan" w:date="2021-02-16T19:18:00Z"/>
              </w:rPr>
            </w:pPr>
            <w:ins w:id="1640" w:author="Gao, Yan" w:date="2021-02-16T19:19:00Z">
              <w:r>
                <w:rPr>
                  <w:rFonts w:hint="eastAsia"/>
                </w:rPr>
                <w:t>总体</w:t>
              </w:r>
            </w:ins>
            <w:ins w:id="1641" w:author="Gao, Yan" w:date="2021-02-16T19:20:00Z">
              <w:r>
                <w:rPr>
                  <w:rFonts w:hint="eastAsia"/>
                </w:rPr>
                <w:t>延迟</w:t>
              </w:r>
            </w:ins>
          </w:p>
        </w:tc>
        <w:tc>
          <w:tcPr>
            <w:tcW w:w="1421" w:type="dxa"/>
          </w:tcPr>
          <w:p>
            <w:pPr>
              <w:rPr>
                <w:ins w:id="1642" w:author="Gao, Yan" w:date="2021-02-16T19:18:00Z"/>
                <w:rFonts w:hint="eastAsia"/>
              </w:rPr>
            </w:pPr>
            <w:ins w:id="1643" w:author="Gao, Yan" w:date="2021-02-16T19:20:00Z">
              <w:r>
                <w:rPr>
                  <w:rFonts w:hint="eastAsia"/>
                </w:rPr>
                <w:t>重用效率(</w:t>
              </w:r>
            </w:ins>
            <w:ins w:id="1644" w:author="Gao, Yan" w:date="2021-02-16T19:20:00Z">
              <w:r>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45" w:author="Gao, Yan" w:date="2021-02-16T19:18:00Z"/>
        </w:trPr>
        <w:tc>
          <w:tcPr>
            <w:tcW w:w="1420" w:type="dxa"/>
          </w:tcPr>
          <w:p>
            <w:pPr>
              <w:rPr>
                <w:ins w:id="1646" w:author="Gao, Yan" w:date="2021-02-16T19:18:00Z"/>
              </w:rPr>
            </w:pPr>
            <w:ins w:id="1647" w:author="Gao, Yan" w:date="2021-02-16T19:18:00Z">
              <w:r>
                <w:rPr>
                  <w:rFonts w:hint="eastAsia"/>
                </w:rPr>
                <w:t>10</w:t>
              </w:r>
            </w:ins>
          </w:p>
        </w:tc>
        <w:tc>
          <w:tcPr>
            <w:tcW w:w="1420" w:type="dxa"/>
          </w:tcPr>
          <w:p>
            <w:pPr>
              <w:rPr>
                <w:ins w:id="1648" w:author="Gao, Yan" w:date="2021-02-16T19:18:00Z"/>
              </w:rPr>
            </w:pPr>
          </w:p>
        </w:tc>
        <w:tc>
          <w:tcPr>
            <w:tcW w:w="1420" w:type="dxa"/>
          </w:tcPr>
          <w:p>
            <w:pPr>
              <w:rPr>
                <w:ins w:id="1649" w:author="Gao, Yan" w:date="2021-02-16T19:18:00Z"/>
              </w:rPr>
            </w:pPr>
          </w:p>
        </w:tc>
        <w:tc>
          <w:tcPr>
            <w:tcW w:w="1420" w:type="dxa"/>
          </w:tcPr>
          <w:p>
            <w:pPr>
              <w:rPr>
                <w:ins w:id="1650" w:author="Gao, Yan" w:date="2021-02-16T19:18:00Z"/>
              </w:rPr>
            </w:pPr>
          </w:p>
        </w:tc>
        <w:tc>
          <w:tcPr>
            <w:tcW w:w="1421" w:type="dxa"/>
          </w:tcPr>
          <w:p>
            <w:pPr>
              <w:rPr>
                <w:ins w:id="1651" w:author="Gao, Yan" w:date="2021-02-16T19:18:00Z"/>
              </w:rPr>
            </w:pPr>
          </w:p>
        </w:tc>
        <w:tc>
          <w:tcPr>
            <w:tcW w:w="1421" w:type="dxa"/>
          </w:tcPr>
          <w:p>
            <w:pPr>
              <w:rPr>
                <w:ins w:id="1652"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53" w:author="Gao, Yan" w:date="2021-02-16T19:18:00Z"/>
        </w:trPr>
        <w:tc>
          <w:tcPr>
            <w:tcW w:w="1420" w:type="dxa"/>
          </w:tcPr>
          <w:p>
            <w:pPr>
              <w:rPr>
                <w:ins w:id="1654" w:author="Gao, Yan" w:date="2021-02-16T19:18:00Z"/>
              </w:rPr>
            </w:pPr>
            <w:ins w:id="1655" w:author="Gao, Yan" w:date="2021-02-16T19:18:00Z">
              <w:r>
                <w:rPr>
                  <w:rFonts w:hint="eastAsia"/>
                </w:rPr>
                <w:t>100</w:t>
              </w:r>
            </w:ins>
          </w:p>
        </w:tc>
        <w:tc>
          <w:tcPr>
            <w:tcW w:w="1420" w:type="dxa"/>
          </w:tcPr>
          <w:p>
            <w:pPr>
              <w:rPr>
                <w:ins w:id="1656" w:author="Gao, Yan" w:date="2021-02-16T19:18:00Z"/>
              </w:rPr>
            </w:pPr>
          </w:p>
        </w:tc>
        <w:tc>
          <w:tcPr>
            <w:tcW w:w="1420" w:type="dxa"/>
          </w:tcPr>
          <w:p>
            <w:pPr>
              <w:rPr>
                <w:ins w:id="1657" w:author="Gao, Yan" w:date="2021-02-16T19:18:00Z"/>
              </w:rPr>
            </w:pPr>
          </w:p>
        </w:tc>
        <w:tc>
          <w:tcPr>
            <w:tcW w:w="1420" w:type="dxa"/>
          </w:tcPr>
          <w:p>
            <w:pPr>
              <w:rPr>
                <w:ins w:id="1658" w:author="Gao, Yan" w:date="2021-02-16T19:18:00Z"/>
              </w:rPr>
            </w:pPr>
          </w:p>
        </w:tc>
        <w:tc>
          <w:tcPr>
            <w:tcW w:w="1421" w:type="dxa"/>
          </w:tcPr>
          <w:p>
            <w:pPr>
              <w:rPr>
                <w:ins w:id="1659" w:author="Gao, Yan" w:date="2021-02-16T19:18:00Z"/>
              </w:rPr>
            </w:pPr>
          </w:p>
        </w:tc>
        <w:tc>
          <w:tcPr>
            <w:tcW w:w="1421" w:type="dxa"/>
          </w:tcPr>
          <w:p>
            <w:pPr>
              <w:rPr>
                <w:ins w:id="1660"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61" w:author="Gao, Yan" w:date="2021-02-16T19:18:00Z"/>
        </w:trPr>
        <w:tc>
          <w:tcPr>
            <w:tcW w:w="1420" w:type="dxa"/>
          </w:tcPr>
          <w:p>
            <w:pPr>
              <w:rPr>
                <w:ins w:id="1662" w:author="Gao, Yan" w:date="2021-02-16T19:18:00Z"/>
              </w:rPr>
            </w:pPr>
            <w:ins w:id="1663" w:author="Gao, Yan" w:date="2021-02-16T19:18:00Z">
              <w:r>
                <w:rPr>
                  <w:rFonts w:hint="eastAsia"/>
                </w:rPr>
                <w:t>200</w:t>
              </w:r>
            </w:ins>
          </w:p>
        </w:tc>
        <w:tc>
          <w:tcPr>
            <w:tcW w:w="1420" w:type="dxa"/>
          </w:tcPr>
          <w:p>
            <w:pPr>
              <w:rPr>
                <w:ins w:id="1664" w:author="Gao, Yan" w:date="2021-02-16T19:18:00Z"/>
              </w:rPr>
            </w:pPr>
          </w:p>
        </w:tc>
        <w:tc>
          <w:tcPr>
            <w:tcW w:w="1420" w:type="dxa"/>
          </w:tcPr>
          <w:p>
            <w:pPr>
              <w:rPr>
                <w:ins w:id="1665" w:author="Gao, Yan" w:date="2021-02-16T19:18:00Z"/>
              </w:rPr>
            </w:pPr>
          </w:p>
        </w:tc>
        <w:tc>
          <w:tcPr>
            <w:tcW w:w="1420" w:type="dxa"/>
          </w:tcPr>
          <w:p>
            <w:pPr>
              <w:rPr>
                <w:ins w:id="1666" w:author="Gao, Yan" w:date="2021-02-16T19:18:00Z"/>
              </w:rPr>
            </w:pPr>
          </w:p>
        </w:tc>
        <w:tc>
          <w:tcPr>
            <w:tcW w:w="1421" w:type="dxa"/>
          </w:tcPr>
          <w:p>
            <w:pPr>
              <w:rPr>
                <w:ins w:id="1667" w:author="Gao, Yan" w:date="2021-02-16T19:18:00Z"/>
              </w:rPr>
            </w:pPr>
          </w:p>
        </w:tc>
        <w:tc>
          <w:tcPr>
            <w:tcW w:w="1421" w:type="dxa"/>
          </w:tcPr>
          <w:p>
            <w:pPr>
              <w:rPr>
                <w:ins w:id="1668"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69" w:author="Gao, Yan" w:date="2021-02-16T19:18:00Z"/>
        </w:trPr>
        <w:tc>
          <w:tcPr>
            <w:tcW w:w="1420" w:type="dxa"/>
          </w:tcPr>
          <w:p>
            <w:pPr>
              <w:rPr>
                <w:ins w:id="1670" w:author="Gao, Yan" w:date="2021-02-16T19:18:00Z"/>
              </w:rPr>
            </w:pPr>
            <w:ins w:id="1671" w:author="Gao, Yan" w:date="2021-02-16T19:18:00Z">
              <w:r>
                <w:rPr>
                  <w:rFonts w:hint="eastAsia"/>
                </w:rPr>
                <w:t>500</w:t>
              </w:r>
            </w:ins>
          </w:p>
        </w:tc>
        <w:tc>
          <w:tcPr>
            <w:tcW w:w="1420" w:type="dxa"/>
          </w:tcPr>
          <w:p>
            <w:pPr>
              <w:rPr>
                <w:ins w:id="1672" w:author="Gao, Yan" w:date="2021-02-16T19:18:00Z"/>
              </w:rPr>
            </w:pPr>
          </w:p>
        </w:tc>
        <w:tc>
          <w:tcPr>
            <w:tcW w:w="1420" w:type="dxa"/>
          </w:tcPr>
          <w:p>
            <w:pPr>
              <w:rPr>
                <w:ins w:id="1673" w:author="Gao, Yan" w:date="2021-02-16T19:18:00Z"/>
              </w:rPr>
            </w:pPr>
          </w:p>
        </w:tc>
        <w:tc>
          <w:tcPr>
            <w:tcW w:w="1420" w:type="dxa"/>
          </w:tcPr>
          <w:p>
            <w:pPr>
              <w:rPr>
                <w:ins w:id="1674" w:author="Gao, Yan" w:date="2021-02-16T19:18:00Z"/>
              </w:rPr>
            </w:pPr>
          </w:p>
        </w:tc>
        <w:tc>
          <w:tcPr>
            <w:tcW w:w="1421" w:type="dxa"/>
          </w:tcPr>
          <w:p>
            <w:pPr>
              <w:rPr>
                <w:ins w:id="1675" w:author="Gao, Yan" w:date="2021-02-16T19:18:00Z"/>
              </w:rPr>
            </w:pPr>
          </w:p>
        </w:tc>
        <w:tc>
          <w:tcPr>
            <w:tcW w:w="1421" w:type="dxa"/>
          </w:tcPr>
          <w:p>
            <w:pPr>
              <w:rPr>
                <w:ins w:id="1676"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1677" w:author="Gao, Yan" w:date="2021-02-16T19:18:00Z"/>
        </w:trPr>
        <w:tc>
          <w:tcPr>
            <w:tcW w:w="1420" w:type="dxa"/>
          </w:tcPr>
          <w:p>
            <w:pPr>
              <w:rPr>
                <w:ins w:id="1678" w:author="Gao, Yan" w:date="2021-02-16T19:18:00Z"/>
              </w:rPr>
            </w:pPr>
            <w:ins w:id="1679" w:author="Gao, Yan" w:date="2021-02-16T19:18:00Z">
              <w:r>
                <w:rPr>
                  <w:rFonts w:hint="eastAsia"/>
                </w:rPr>
                <w:t>1000</w:t>
              </w:r>
            </w:ins>
          </w:p>
        </w:tc>
        <w:tc>
          <w:tcPr>
            <w:tcW w:w="1420" w:type="dxa"/>
          </w:tcPr>
          <w:p>
            <w:pPr>
              <w:rPr>
                <w:ins w:id="1680" w:author="Gao, Yan" w:date="2021-02-16T19:18:00Z"/>
              </w:rPr>
            </w:pPr>
          </w:p>
        </w:tc>
        <w:tc>
          <w:tcPr>
            <w:tcW w:w="1420" w:type="dxa"/>
          </w:tcPr>
          <w:p>
            <w:pPr>
              <w:rPr>
                <w:ins w:id="1681" w:author="Gao, Yan" w:date="2021-02-16T19:18:00Z"/>
              </w:rPr>
            </w:pPr>
          </w:p>
        </w:tc>
        <w:tc>
          <w:tcPr>
            <w:tcW w:w="1420" w:type="dxa"/>
          </w:tcPr>
          <w:p>
            <w:pPr>
              <w:rPr>
                <w:ins w:id="1682" w:author="Gao, Yan" w:date="2021-02-16T19:18:00Z"/>
              </w:rPr>
            </w:pPr>
          </w:p>
        </w:tc>
        <w:tc>
          <w:tcPr>
            <w:tcW w:w="1421" w:type="dxa"/>
          </w:tcPr>
          <w:p>
            <w:pPr>
              <w:rPr>
                <w:ins w:id="1683" w:author="Gao, Yan" w:date="2021-02-16T19:18:00Z"/>
              </w:rPr>
            </w:pPr>
          </w:p>
        </w:tc>
        <w:tc>
          <w:tcPr>
            <w:tcW w:w="1421" w:type="dxa"/>
          </w:tcPr>
          <w:p>
            <w:pPr>
              <w:rPr>
                <w:ins w:id="1684" w:author="Gao, Yan" w:date="2021-02-16T19:18:00Z"/>
              </w:rPr>
            </w:pPr>
          </w:p>
        </w:tc>
      </w:tr>
    </w:tbl>
    <w:p>
      <w:pPr>
        <w:rPr>
          <w:ins w:id="1685" w:author="Gao, Yan" w:date="2021-02-16T19:18:00Z"/>
        </w:rPr>
      </w:pPr>
    </w:p>
    <w:p>
      <w:pPr>
        <w:rPr>
          <w:ins w:id="1686" w:author="Gao, Yan" w:date="2021-02-16T19:18:00Z"/>
        </w:rPr>
      </w:pPr>
    </w:p>
    <w:p/>
    <w:p>
      <w:r>
        <w:rPr>
          <w:rFonts w:hint="eastAsia"/>
        </w:rPr>
        <w:t>8.结论</w:t>
      </w:r>
    </w:p>
    <w:p>
      <w:pPr>
        <w:ind w:firstLine="420"/>
      </w:pPr>
      <w:r>
        <w:rPr>
          <w:rFonts w:hint="eastAsia"/>
        </w:rPr>
        <w:t>在本研究中，我们提出了对模型的轻量化处理、传输和渲染的一整套解决方案，以解决在大规模多人在线webVR会议中遇到的挑战。 提出的解决方案满足了轻量化、多样性的需要。</w:t>
      </w:r>
    </w:p>
    <w:p>
      <w:pPr>
        <w:ind w:firstLine="420"/>
      </w:pPr>
      <w:r>
        <w:rPr>
          <w:rFonts w:hint="eastAsia"/>
        </w:rPr>
        <w:t>在对动态资源的处理上，我们通过外壳提取、模型去除、烘焙处理、实例化渲染等手段，实现了资源的快速传输和渲染的真实性。在对动态资源的处理上，我们的方法通过对3D资源的分级复用和通过shader使用GPU计算等方式，在保证人群中人物多样性的前提下拥有良好的渲染性能。</w:t>
      </w:r>
    </w:p>
    <w:p/>
    <w:p>
      <w:r>
        <w:rPr>
          <w:rFonts w:hint="eastAsia"/>
        </w:rPr>
        <w:t>9.Reference</w:t>
      </w:r>
    </w:p>
    <w:p>
      <w:r>
        <w:t>[</w:t>
      </w:r>
      <w:r>
        <w:rPr>
          <w:rFonts w:hint="eastAsia"/>
        </w:rPr>
        <w:t>1</w:t>
      </w:r>
      <w:r>
        <w:t>] VSWORK</w:t>
      </w:r>
      <w:r>
        <w:rPr>
          <w:rFonts w:hint="eastAsia"/>
        </w:rPr>
        <w:t>虚拟空间</w:t>
      </w:r>
      <w:r>
        <w:t xml:space="preserve">[EB/OL] </w:t>
      </w:r>
      <w:r>
        <w:fldChar w:fldCharType="begin"/>
      </w:r>
      <w:r>
        <w:instrText xml:space="preserve"> HYPERLINK "http://www.vswork.com/" </w:instrText>
      </w:r>
      <w:r>
        <w:fldChar w:fldCharType="separate"/>
      </w:r>
      <w:r>
        <w:rPr>
          <w:rStyle w:val="11"/>
        </w:rPr>
        <w:t>http://www.vswork.com/</w:t>
      </w:r>
      <w:r>
        <w:rPr>
          <w:rStyle w:val="11"/>
        </w:rPr>
        <w:fldChar w:fldCharType="end"/>
      </w:r>
    </w:p>
    <w:p>
      <w:pPr>
        <w:jc w:val="left"/>
      </w:pPr>
      <w:r>
        <w:t>[</w:t>
      </w:r>
      <w:r>
        <w:rPr>
          <w:rFonts w:hint="eastAsia"/>
        </w:rPr>
        <w:t>2</w:t>
      </w:r>
      <w:r>
        <w:t>] ENGAGE Virtual Reality Education &amp; Corporate Training. VR Education Holdings PLC [EB/OL] https://engagevr.io/</w:t>
      </w:r>
    </w:p>
    <w:p>
      <w:r>
        <w:rPr>
          <w:rFonts w:hint="eastAsia"/>
        </w:rPr>
        <w:t>[3</w:t>
      </w:r>
      <w:r>
        <w:t xml:space="preserve">] Mozilla Hubs [EB/OL] </w:t>
      </w:r>
      <w:r>
        <w:fldChar w:fldCharType="begin"/>
      </w:r>
      <w:r>
        <w:instrText xml:space="preserve"> HYPERLINK "https://hubs.mozilla.com/" </w:instrText>
      </w:r>
      <w:r>
        <w:fldChar w:fldCharType="separate"/>
      </w:r>
      <w:r>
        <w:rPr>
          <w:rStyle w:val="11"/>
        </w:rPr>
        <w:t>https://hubs.mozilla.com/</w:t>
      </w:r>
      <w:r>
        <w:rPr>
          <w:rStyle w:val="11"/>
        </w:rPr>
        <w:fldChar w:fldCharType="end"/>
      </w:r>
    </w:p>
    <w:p>
      <w:r>
        <w:t>[</w:t>
      </w:r>
      <w:r>
        <w:rPr>
          <w:rFonts w:hint="eastAsia"/>
        </w:rPr>
        <w:t>4</w:t>
      </w:r>
      <w:r>
        <w:t>]</w:t>
      </w:r>
      <w:r>
        <w:rPr>
          <w:rFonts w:hint="eastAsia"/>
        </w:rPr>
        <w:t>Xiaojun Liu, Ning Xie, Kai Tang, Jinyuan Jia. “Lightweight for Web3D Visualization of Large-scale BIM Scenes in Real-time”. Graphical Models, vol. 88, pp. 40-56, November，2016.</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[5] G. G. X.-G. H. Jing Sun, Yu-Shen Liu, IFCCompressor: A</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content-based compression algorithm for optimizing Industry Foundation</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Classes files, Automation in Construction 50 (2015) 1–15.</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doi:10.1016/j.autcon.2014.10.015.</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[6] J. L. G. Arthaud, Automatic semantic comparison of step product models,</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in: Innovations in Design &amp; Decision Support Systems in Architecture</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and Urban Planning, Springer Netherlands, 2006, pp. 447–463.</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doi:10.1007/978-1-4020-5060-2 29.</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[7] S. H. Y. S. Ghang Lee, Jongsung Won, Metrics for quantifying the</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similarities and differences between ifc files, Journal of Computing in</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Civil Engineering 25 (2) (2011) 172–181. doi:10.1061/(ASCE)CP.1943-</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5487.0000077.</w:t>
      </w:r>
    </w:p>
    <w:p>
      <w:pPr>
        <w:jc w:val="left"/>
      </w:pPr>
      <w:r>
        <w:t>[8] R. R. A. I. Le Zhang, Development of ifc-based construction industry</w:t>
      </w:r>
    </w:p>
    <w:p>
      <w:pPr>
        <w:jc w:val="left"/>
      </w:pPr>
      <w:r>
        <w:t>ontology for information retrieval from ifc models, in: Proceedings of</w:t>
      </w:r>
    </w:p>
    <w:p>
      <w:pPr>
        <w:jc w:val="left"/>
      </w:pPr>
      <w:r>
        <w:t>the 2011 EG-ICE Workshop, University of Twente, The Netherlands,</w:t>
      </w:r>
    </w:p>
    <w:p>
      <w:pPr>
        <w:jc w:val="left"/>
      </w:pPr>
      <w:r>
        <w:t>2011, pp. 6–8.</w:t>
      </w:r>
    </w:p>
    <w:p>
      <w:pPr>
        <w:jc w:val="left"/>
      </w:pPr>
      <w:r>
        <w:t>[9] M. W. M. G. J.-H. Y. Ge Gao, Yu-Shen Liu, A query expansion</w:t>
      </w:r>
    </w:p>
    <w:p>
      <w:pPr>
        <w:jc w:val="left"/>
      </w:pPr>
      <w:r>
        <w:t>method for retrieving online bim resources based on industry</w:t>
      </w:r>
    </w:p>
    <w:p>
      <w:pPr>
        <w:jc w:val="left"/>
      </w:pPr>
      <w:r>
        <w:t>foundation classes, Automation in Construction 56 (2015) 14–25.</w:t>
      </w:r>
    </w:p>
    <w:p>
      <w:pPr>
        <w:jc w:val="left"/>
      </w:pPr>
      <w:r>
        <w:t>doi:10.1016/j.autcon.2015.04.006.</w:t>
      </w:r>
    </w:p>
    <w:p>
      <w:pPr>
        <w:jc w:val="left"/>
      </w:pPr>
      <w:r>
        <w:t>[10] M. S. Hamid Laga, Michela Mortara, Geometry and context for semantic</w:t>
      </w:r>
    </w:p>
    <w:p>
      <w:pPr>
        <w:jc w:val="left"/>
      </w:pPr>
      <w:r>
        <w:t>correspondences and functionality recognition in man-made 3d shapes, ACM Transactions on Graphics (TOG) 32 (5) (2013) 150.</w:t>
      </w:r>
    </w:p>
    <w:p>
      <w:pPr>
        <w:jc w:val="left"/>
      </w:pPr>
      <w:r>
        <w:t>doi:10.1145/2516971.2516975.</w:t>
      </w:r>
    </w:p>
    <w:p>
      <w:pPr>
        <w:jc w:val="left"/>
      </w:pPr>
      <w:r>
        <w:t>[11] M. A. N. J. M. Youyi Zheng, Daniel Cohen-Or, Recurring part arrangements</w:t>
      </w:r>
    </w:p>
    <w:p>
      <w:pPr>
        <w:jc w:val="left"/>
      </w:pPr>
      <w:r>
        <w:t>in shape collections, Computer Graphics Forum 33 (2) (2014)</w:t>
      </w:r>
    </w:p>
    <w:p>
      <w:pPr>
        <w:jc w:val="left"/>
      </w:pPr>
      <w:r>
        <w:t>115–124. doi:10.1111/cgf.12309.</w:t>
      </w:r>
    </w:p>
    <w:p>
      <w:pPr>
        <w:jc w:val="left"/>
      </w:pPr>
      <w:r>
        <w:t>[12] Laixiang Wen, Ning. Xie, and Jinyuan. Jia. “Fast accessing Web3D contents using lightweight progressive meshes”. Computer Animation and Virtual Worlds. 27(5): 466-483, May, 2016.</w:t>
      </w:r>
    </w:p>
    <w:p>
      <w:pPr>
        <w:jc w:val="left"/>
      </w:pPr>
      <w:r>
        <w:t>[13]O</w:t>
      </w:r>
      <w:r>
        <w:rPr>
          <w:rFonts w:ascii="Cambria" w:hAnsi="Cambria" w:cs="Cambria"/>
        </w:rPr>
        <w:t>ğ</w:t>
      </w:r>
      <w:r>
        <w:t>uzcan O</w:t>
      </w:r>
      <w:r>
        <w:rPr>
          <w:rFonts w:ascii="Cambria" w:hAnsi="Cambria" w:cs="Cambria"/>
        </w:rPr>
        <w:t>ğ</w:t>
      </w:r>
      <w:r>
        <w:t>uz, Ate</w:t>
      </w:r>
      <w:r>
        <w:rPr>
          <w:rFonts w:ascii="Cambria" w:hAnsi="Cambria" w:cs="Cambria"/>
        </w:rPr>
        <w:t>ş</w:t>
      </w:r>
      <w:r>
        <w:t xml:space="preserve"> Akayd</w:t>
      </w:r>
      <w:r>
        <w:rPr>
          <w:rFonts w:ascii="Cambria" w:hAnsi="Cambria" w:cs="Cambria"/>
        </w:rPr>
        <w:t>ı</w:t>
      </w:r>
      <w:r>
        <w:t>n, T</w:t>
      </w:r>
      <w:r>
        <w:rPr>
          <w:rFonts w:hint="eastAsia"/>
        </w:rPr>
        <w:t>ü</w:t>
      </w:r>
      <w:r>
        <w:t>rker Y</w:t>
      </w:r>
      <w:r>
        <w:rPr>
          <w:rFonts w:ascii="Cambria" w:hAnsi="Cambria" w:cs="Cambria"/>
        </w:rPr>
        <w:t>ı</w:t>
      </w:r>
      <w:r>
        <w:t>lmaz, and U</w:t>
      </w:r>
      <w:r>
        <w:rPr>
          <w:rFonts w:ascii="Cambria" w:hAnsi="Cambria" w:cs="Cambria"/>
        </w:rPr>
        <w:t>ğ</w:t>
      </w:r>
      <w:r>
        <w:t>ur G</w:t>
      </w:r>
      <w:r>
        <w:rPr>
          <w:rFonts w:hint="eastAsia"/>
        </w:rPr>
        <w:t>ü</w:t>
      </w:r>
      <w:r>
        <w:t>d</w:t>
      </w:r>
      <w:r>
        <w:rPr>
          <w:rFonts w:hint="eastAsia"/>
        </w:rPr>
        <w:t>ü</w:t>
      </w:r>
      <w:r>
        <w:t>kbay. 2010. Emergency</w:t>
      </w:r>
    </w:p>
    <w:p>
      <w:pPr>
        <w:jc w:val="left"/>
      </w:pPr>
      <w:r>
        <w:t>crowd simulation for outdoor environments. Computers &amp; Graphics 34, 2 (2010),</w:t>
      </w:r>
    </w:p>
    <w:p>
      <w:pPr>
        <w:jc w:val="left"/>
      </w:pPr>
      <w:r>
        <w:t>136</w:t>
      </w:r>
      <w:r>
        <w:rPr>
          <w:rFonts w:hint="eastAsia"/>
        </w:rPr>
        <w:t>–</w:t>
      </w:r>
      <w:r>
        <w:t>144.</w:t>
      </w:r>
    </w:p>
    <w:p>
      <w:pPr>
        <w:jc w:val="left"/>
      </w:pPr>
      <w:r>
        <w:t>[14]Alessandro Pluchino, Cesare Garofalo, Giuseppe Inturri, Andrea Rapisarda, and Matteo</w:t>
      </w:r>
    </w:p>
    <w:p>
      <w:pPr>
        <w:jc w:val="left"/>
      </w:pPr>
      <w:r>
        <w:t>Ignaccolo. 2013. Agent-based simulation of pedestrian behaviour in closed spaces:</w:t>
      </w:r>
    </w:p>
    <w:p>
      <w:pPr>
        <w:jc w:val="left"/>
      </w:pPr>
      <w:r>
        <w:t>a museum case study. arXiv preprint arXiv:1302.7153 (2013).</w:t>
      </w:r>
    </w:p>
    <w:p>
      <w:pPr>
        <w:jc w:val="left"/>
      </w:pPr>
      <w:r>
        <w:t>[15]Fengting Yan, Jinyuan Jia, Yonghao Hu, Qinghua Guo, and Hehua Zhu. 2019. Smart</w:t>
      </w:r>
    </w:p>
    <w:p>
      <w:pPr>
        <w:jc w:val="left"/>
      </w:pPr>
      <w:r>
        <w:t>fire evacuation service based on Internet of Things computing for Web3D. Journal</w:t>
      </w:r>
    </w:p>
    <w:p>
      <w:pPr>
        <w:jc w:val="left"/>
      </w:pPr>
      <w:r>
        <w:t>of Internet Technology 20, 2 (2019), 521</w:t>
      </w:r>
      <w:r>
        <w:rPr>
          <w:rFonts w:hint="eastAsia"/>
        </w:rPr>
        <w:t>–</w:t>
      </w:r>
      <w:r>
        <w:t>532.</w:t>
      </w:r>
    </w:p>
    <w:p>
      <w:pPr>
        <w:jc w:val="left"/>
      </w:pPr>
      <w:r>
        <w:t>[16]Daniel P Savoy, Marcio C Cabral, and Marcelo K Zuffo. 2015. Crowd simulation</w:t>
      </w:r>
    </w:p>
    <w:p>
      <w:pPr>
        <w:jc w:val="left"/>
      </w:pPr>
      <w:r>
        <w:t>rendering for web. In Proceedings of the 20th International Conference on 3D Web</w:t>
      </w:r>
    </w:p>
    <w:p>
      <w:pPr>
        <w:jc w:val="left"/>
      </w:pPr>
      <w:r>
        <w:t>Technology. 159</w:t>
      </w:r>
      <w:r>
        <w:rPr>
          <w:rFonts w:hint="eastAsia"/>
        </w:rPr>
        <w:t>–</w:t>
      </w:r>
      <w:r>
        <w:t>160.</w:t>
      </w:r>
    </w:p>
    <w:p>
      <w:pPr>
        <w:jc w:val="left"/>
      </w:pPr>
      <w:r>
        <w:t xml:space="preserve"> [17]Ke Li, Qian Zhang, Hantao Zhao and Jinyuan Jia. User Interests Driven Collaborative Cloud-Edge-Browser Architecture for WebBIM Visualization. ACM Web3D, Nov. 13-15, 2020.</w:t>
      </w:r>
    </w:p>
    <w:p>
      <w:pPr>
        <w:jc w:val="left"/>
      </w:pPr>
      <w:r>
        <w:t>[18]M Satyanarayanan. 2017. The Emergence of Edge Computing. IEEE Computer 50, 1(2017), 30</w:t>
      </w:r>
      <w:r>
        <w:rPr>
          <w:rFonts w:hint="eastAsia"/>
        </w:rPr>
        <w:t>–</w:t>
      </w:r>
      <w:r>
        <w:t>39.</w:t>
      </w:r>
    </w:p>
    <w:p>
      <w:pPr>
        <w:jc w:val="left"/>
      </w:pPr>
      <w:r>
        <w:t>[19]Tianchu Zhao, Sheng Zhou, Xueying Guo, Yun Zhao, and Zhisheng Niu. 2015. ACooperative Scheduling Scheme of Local Cloud and Internet Cloud for Delay-Aware Mobile Cloud Computing. (2015), 1</w:t>
      </w:r>
      <w:r>
        <w:rPr>
          <w:rFonts w:hint="eastAsia"/>
        </w:rPr>
        <w:t>–</w:t>
      </w:r>
      <w:r>
        <w:t>6.</w:t>
      </w:r>
    </w:p>
    <w:p>
      <w:pPr>
        <w:jc w:val="left"/>
      </w:pPr>
      <w:r>
        <w:t>[20]Weisong Shi, Jie Cao, Quan Zhang, Youhuizi Li, and Lanyu Xu. 2016. Edge Computing:Vision and Challenges. IEEE Internet of Things Journal 3, 5 (2016), 637</w:t>
      </w:r>
      <w:r>
        <w:rPr>
          <w:rFonts w:hint="eastAsia"/>
        </w:rPr>
        <w:t>–</w:t>
      </w:r>
      <w:r>
        <w:t>646.</w:t>
      </w:r>
    </w:p>
    <w:p>
      <w:pPr>
        <w:jc w:val="left"/>
      </w:pPr>
      <w:r>
        <w:t>[21]Xueshi Hou, Yao Lu, and Sujit Dey. 2017. Wireless VR/AR with Edge/Cloud Computing.(2017), 1</w:t>
      </w:r>
      <w:r>
        <w:rPr>
          <w:rFonts w:hint="eastAsia"/>
        </w:rPr>
        <w:t>–</w:t>
      </w:r>
      <w:r>
        <w:t>8.</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Gao, Yan" w:date="2021-02-16T17:41:00Z" w:initials="GY">
    <w:p w14:paraId="7C706DB9">
      <w:pPr>
        <w:pStyle w:val="3"/>
      </w:pPr>
      <w:r>
        <w:t>Which key technologies?</w:t>
      </w:r>
    </w:p>
  </w:comment>
  <w:comment w:id="1" w:author="大橙子" w:date="2021-02-17T23:30:29Z" w:initials="">
    <w:p w14:paraId="2F8E7243">
      <w:pPr>
        <w:pStyle w:val="3"/>
        <w:rPr>
          <w:rFonts w:hint="default" w:eastAsiaTheme="minorEastAsia"/>
          <w:lang w:val="en-US" w:eastAsia="zh-CN"/>
        </w:rPr>
      </w:pPr>
      <w:r>
        <w:rPr>
          <w:rFonts w:hint="eastAsia"/>
          <w:lang w:val="en-US" w:eastAsia="zh-CN"/>
        </w:rPr>
        <w:t>主要是两个：1.在网页端实现了PM。 2.使用示例化渲染时保留了人物的骨骼动画和人物间丰富的差异</w:t>
      </w:r>
    </w:p>
  </w:comment>
  <w:comment w:id="2" w:author="贾金原Jinyuan Jia-Tongji" w:date="2021-02-16T21:04:00Z" w:initials="">
    <w:p w14:paraId="1D464D53">
      <w:pPr>
        <w:pStyle w:val="3"/>
      </w:pPr>
      <w:r>
        <w:rPr>
          <w:rFonts w:hint="eastAsia"/>
        </w:rPr>
        <w:t>梁栋：可视化可以刻意强调，尤其是三维可视化，进而强调虚拟参会，尤其是便捷的WebVR会议。淡化“社交”这一块，因为本文中这一块我们还没有怎么实现。</w:t>
      </w:r>
    </w:p>
  </w:comment>
  <w:comment w:id="3" w:author="贾金原Jinyuan Jia-Tongji" w:date="2021-02-16T21:20:00Z" w:initials="">
    <w:p w14:paraId="1C527318">
      <w:pPr>
        <w:pStyle w:val="3"/>
      </w:pPr>
      <w:r>
        <w:rPr>
          <w:rFonts w:hint="eastAsia"/>
        </w:rPr>
        <w:t>梁栋：建议把便捷性（侧重插件与手机）单独做为一段。</w:t>
      </w:r>
    </w:p>
  </w:comment>
  <w:comment w:id="4" w:author="贾金原Jinyuan Jia-Tongji" w:date="2021-02-16T21:20:00Z" w:initials="">
    <w:p w14:paraId="6C676D88">
      <w:pPr>
        <w:pStyle w:val="3"/>
      </w:pPr>
      <w:r>
        <w:rPr>
          <w:rFonts w:hint="eastAsia"/>
        </w:rPr>
        <w:t>规模性另外开辟一段，凸显本文的主题大规模多人在线WebVR会议</w:t>
      </w:r>
    </w:p>
  </w:comment>
  <w:comment w:id="5" w:author="贾金原Jinyuan Jia-Tongji" w:date="2021-02-16T21:22:00Z" w:initials="">
    <w:p w14:paraId="37C14CB4">
      <w:pPr>
        <w:pStyle w:val="3"/>
      </w:pPr>
      <w:r>
        <w:rPr>
          <w:rFonts w:hint="eastAsia"/>
        </w:rPr>
        <w:t>建议将“在线远程会议”均改为“WebVR在线会议”</w:t>
      </w:r>
    </w:p>
  </w:comment>
  <w:comment w:id="6" w:author="贾金原Jinyuan Jia-Tongji" w:date="2021-02-16T21:25:00Z" w:initials="">
    <w:p w14:paraId="6DE92AAC">
      <w:pPr>
        <w:pStyle w:val="3"/>
      </w:pPr>
      <w:r>
        <w:rPr>
          <w:rFonts w:hint="eastAsia"/>
        </w:rPr>
        <w:t>根据新修改的摘要来同步更新一下文字。</w:t>
      </w:r>
    </w:p>
  </w:comment>
  <w:comment w:id="7" w:author="Gao, Yan" w:date="2021-02-16T18:46:00Z" w:initials="GY">
    <w:p w14:paraId="29CA67A5">
      <w:pPr>
        <w:pStyle w:val="3"/>
      </w:pPr>
      <w:r>
        <w:rPr>
          <w:rFonts w:hint="eastAsia"/>
        </w:rPr>
        <w:t>有点远，不太相关</w:t>
      </w:r>
    </w:p>
  </w:comment>
  <w:comment w:id="8" w:author="Gao, Yan" w:date="2021-02-16T18:46:00Z" w:initials="GY">
    <w:p w14:paraId="25502842">
      <w:pPr>
        <w:pStyle w:val="3"/>
      </w:pPr>
      <w:r>
        <w:rPr>
          <w:rFonts w:hint="eastAsia"/>
        </w:rPr>
        <w:t>细化语言与组织方式</w:t>
      </w:r>
    </w:p>
  </w:comment>
  <w:comment w:id="9" w:author="贾金原Jinyuan Jia-Tongji" w:date="2021-02-16T21:40:00Z" w:initials="">
    <w:p w14:paraId="0F2A2F2F">
      <w:pPr>
        <w:pStyle w:val="3"/>
      </w:pPr>
      <w:r>
        <w:rPr>
          <w:rFonts w:hint="eastAsia"/>
        </w:rPr>
        <w:t>BIM跟化身及行为的情境参数化建模其实完全不一样，这里不提也罢。</w:t>
      </w:r>
    </w:p>
  </w:comment>
  <w:comment w:id="10" w:author="贾金原Jinyuan Jia-Tongji" w:date="2021-02-16T21:44:00Z" w:initials="">
    <w:p w14:paraId="7B603465">
      <w:pPr>
        <w:pStyle w:val="3"/>
      </w:pPr>
      <w:r>
        <w:rPr>
          <w:rFonts w:hint="eastAsia"/>
        </w:rPr>
        <w:t>梁栋和志成看看 这部分目前把在线传输与渲染的调度混在一起了 我就把题目改成这样了。</w:t>
      </w:r>
    </w:p>
    <w:p w14:paraId="2DE02FD9">
      <w:pPr>
        <w:pStyle w:val="3"/>
      </w:pPr>
      <w:r>
        <w:rPr>
          <w:rFonts w:hint="eastAsia"/>
        </w:rPr>
        <w:t>参考文献和综述部分的文字均需要扩充，也要精炼一下。</w:t>
      </w:r>
    </w:p>
  </w:comment>
  <w:comment w:id="11" w:author="Gao, Yan" w:date="2021-02-16T18:45:00Z" w:initials="GY">
    <w:p w14:paraId="36307A67">
      <w:pPr>
        <w:pStyle w:val="3"/>
      </w:pPr>
      <w:r>
        <w:rPr>
          <w:rFonts w:hint="eastAsia" w:ascii="宋体" w:hAnsi="宋体" w:eastAsia="宋体" w:cstheme="minorEastAsia"/>
          <w:sz w:val="24"/>
        </w:rPr>
        <w:t>侯[</w:t>
      </w:r>
      <w:r>
        <w:rPr>
          <w:rFonts w:ascii="宋体" w:hAnsi="宋体" w:eastAsia="宋体" w:cstheme="minorEastAsia"/>
          <w:sz w:val="24"/>
        </w:rPr>
        <w:t xml:space="preserve">21] </w:t>
      </w:r>
      <w:r>
        <w:rPr>
          <w:rFonts w:hint="eastAsia" w:ascii="宋体" w:hAnsi="宋体" w:eastAsia="宋体" w:cstheme="minorEastAsia"/>
          <w:sz w:val="24"/>
        </w:rPr>
        <w:t>证明的吗</w:t>
      </w:r>
      <w:r>
        <w:rPr>
          <w:rFonts w:hint="eastAsia"/>
        </w:rPr>
        <w:t xml:space="preserve">？？ </w:t>
      </w:r>
    </w:p>
  </w:comment>
  <w:comment w:id="12" w:author="贾金原Jinyuan Jia-Tongji" w:date="2021-02-16T21:57:00Z" w:initials="">
    <w:p w14:paraId="4DE17F2C">
      <w:pPr>
        <w:pStyle w:val="3"/>
      </w:pPr>
      <w:r>
        <w:rPr>
          <w:rFonts w:hint="eastAsia"/>
        </w:rPr>
        <w:t>志成：补充解释下为什么这么设计技术路线，尤其是如何突破上述三大技术瓶颈的。后面的描述也跟摘要中的说法一致起来。</w:t>
      </w:r>
    </w:p>
  </w:comment>
  <w:comment w:id="13" w:author="Gao, Yan" w:date="2021-02-16T18:43:00Z" w:initials="GY">
    <w:p w14:paraId="378048B7">
      <w:pPr>
        <w:pStyle w:val="3"/>
      </w:pPr>
      <w:r>
        <w:rPr>
          <w:rFonts w:hint="eastAsia"/>
        </w:rPr>
        <w:t>字体保持一致 箭头方向</w:t>
      </w:r>
    </w:p>
  </w:comment>
  <w:comment w:id="14" w:author="Gao, Yan" w:date="2021-02-16T18:45:00Z" w:initials="GY">
    <w:p w14:paraId="0A0E50B7">
      <w:pPr>
        <w:pStyle w:val="3"/>
      </w:pPr>
      <w:r>
        <w:rPr>
          <w:rFonts w:hint="eastAsia"/>
        </w:rPr>
        <w:t>语言细化一下</w:t>
      </w:r>
    </w:p>
  </w:comment>
  <w:comment w:id="15" w:author="贾金原Jinyuan Jia-Tongji" w:date="2021-02-16T22:33:00Z" w:initials="">
    <w:p w14:paraId="754C6E08">
      <w:pPr>
        <w:pStyle w:val="3"/>
      </w:pPr>
      <w:r>
        <w:rPr>
          <w:rFonts w:hint="eastAsia"/>
        </w:rPr>
        <w:t>子豪这个图片也需要更新</w:t>
      </w:r>
    </w:p>
  </w:comment>
  <w:comment w:id="16" w:author="贾金原Jinyuan Jia-Tongji" w:date="2021-02-16T21:59:00Z" w:initials="">
    <w:p w14:paraId="2D635C56">
      <w:pPr>
        <w:pStyle w:val="3"/>
      </w:pPr>
      <w:r>
        <w:rPr>
          <w:rFonts w:hint="eastAsia"/>
        </w:rPr>
        <w:t>子豪：这一块要更新一下，把椅子的数据量都算上，正如我之前跟你说的那样。</w:t>
      </w:r>
    </w:p>
  </w:comment>
  <w:comment w:id="17" w:author="贾金原Jinyuan Jia-Tongji" w:date="2021-02-16T22:34:00Z" w:initials="">
    <w:p w14:paraId="60A271AF">
      <w:pPr>
        <w:pStyle w:val="3"/>
      </w:pPr>
      <w:r>
        <w:rPr>
          <w:rFonts w:hint="eastAsia"/>
        </w:rPr>
        <w:t>这一块重点论述，这也是本文的创新点或亮点之一</w:t>
      </w:r>
    </w:p>
  </w:comment>
  <w:comment w:id="18" w:author="贾金原Jinyuan Jia-Tongji" w:date="2021-02-16T22:45:00Z" w:initials="">
    <w:p w14:paraId="707179B4">
      <w:pPr>
        <w:pStyle w:val="3"/>
      </w:pPr>
      <w:r>
        <w:rPr>
          <w:rFonts w:hint="eastAsia"/>
        </w:rPr>
        <w:t>建议给出示意图来形象描述分级复用机制（共分为几级？如何进行分级？）</w:t>
      </w:r>
    </w:p>
  </w:comment>
  <w:comment w:id="19" w:author="贾金原Jinyuan Jia-Tongji" w:date="2021-02-16T22:48:00Z" w:initials="">
    <w:p w14:paraId="2EB02B4D">
      <w:pPr>
        <w:pStyle w:val="3"/>
      </w:pPr>
      <w:r>
        <w:rPr>
          <w:rFonts w:hint="eastAsia"/>
        </w:rPr>
        <w:t>我改了一下 这是大规模人群建模的总体技术流程</w:t>
      </w:r>
    </w:p>
  </w:comment>
  <w:comment w:id="20" w:author="贾金原Jinyuan Jia-Tongji" w:date="2021-02-16T22:39:00Z" w:initials="">
    <w:p w14:paraId="2B0E150F">
      <w:pPr>
        <w:pStyle w:val="3"/>
      </w:pPr>
      <w:r>
        <w:rPr>
          <w:rFonts w:hint="eastAsia"/>
        </w:rPr>
        <w:t>分散度需要专门定义明确一下，如定义1 分散度：********** 另外跟差异性或多样性的度量是什么关系？都请深入探讨一下。</w:t>
      </w:r>
    </w:p>
    <w:p w14:paraId="38217DAF">
      <w:pPr>
        <w:pStyle w:val="3"/>
      </w:pPr>
      <w:r>
        <w:rPr>
          <w:rFonts w:hint="eastAsia"/>
        </w:rPr>
        <w:t>这里画一个示意图来表达如何进行合理的参会人群布局更合适。</w:t>
      </w:r>
    </w:p>
  </w:comment>
  <w:comment w:id="21" w:author="Gao, Yan" w:date="2021-02-16T18:54:00Z" w:initials="GY">
    <w:p w14:paraId="4E4B613B">
      <w:pPr>
        <w:pStyle w:val="3"/>
      </w:pPr>
      <w:r>
        <w:rPr>
          <w:rFonts w:hint="eastAsia"/>
        </w:rPr>
        <w:t>K</w:t>
      </w:r>
      <w:r>
        <w:t xml:space="preserve"> </w:t>
      </w:r>
      <w:r>
        <w:rPr>
          <w:rFonts w:hint="eastAsia"/>
        </w:rPr>
        <w:t>=</w:t>
      </w:r>
      <w:r>
        <w:t xml:space="preserve"> </w:t>
      </w:r>
      <w:r>
        <w:rPr>
          <w:rFonts w:hint="eastAsia"/>
        </w:rPr>
        <w:t xml:space="preserve">？ </w:t>
      </w:r>
    </w:p>
  </w:comment>
  <w:comment w:id="22" w:author="贾金原Jinyuan Jia-Tongji" w:date="2021-02-16T22:38:00Z" w:initials="">
    <w:p w14:paraId="62AA38F2">
      <w:pPr>
        <w:pStyle w:val="3"/>
      </w:pPr>
      <w:r>
        <w:rPr>
          <w:rFonts w:hint="eastAsia"/>
        </w:rPr>
        <w:t>要对变量加以说明 如A等代表什么 可以更直观的英文全称 让审稿专家一下子就能看懂</w:t>
      </w:r>
    </w:p>
  </w:comment>
  <w:comment w:id="23" w:author="贾金原Jinyuan Jia-Tongji" w:date="2021-02-16T22:49:00Z" w:initials="">
    <w:p w14:paraId="3AA66AEA">
      <w:pPr>
        <w:pStyle w:val="3"/>
      </w:pPr>
      <w:r>
        <w:rPr>
          <w:rFonts w:hint="eastAsia"/>
        </w:rPr>
        <w:t>参考李柯论文的描述，侧重在动态参会行为数据的渐进式传输机制的描述</w:t>
      </w:r>
    </w:p>
  </w:comment>
  <w:comment w:id="24" w:author="Gao, Yan" w:date="2021-02-16T19:06:00Z" w:initials="GY">
    <w:p w14:paraId="48DF67EB">
      <w:pPr>
        <w:pStyle w:val="3"/>
      </w:pPr>
      <w:r>
        <w:rPr>
          <w:rFonts w:hint="eastAsia"/>
        </w:rPr>
        <w:t>与图3</w:t>
      </w:r>
      <w:r>
        <w:t xml:space="preserve"> </w:t>
      </w:r>
      <w:r>
        <w:rPr>
          <w:rFonts w:hint="eastAsia"/>
        </w:rPr>
        <w:t>有部分重复</w:t>
      </w:r>
    </w:p>
  </w:comment>
  <w:comment w:id="25" w:author="贾金原Jinyuan Jia-Tongji" w:date="2021-02-16T22:50:00Z" w:initials="">
    <w:p w14:paraId="4681712A">
      <w:pPr>
        <w:pStyle w:val="3"/>
      </w:pPr>
      <w:r>
        <w:rPr>
          <w:rFonts w:hint="eastAsia"/>
        </w:rPr>
        <w:t>这个图得更新一下</w:t>
      </w:r>
    </w:p>
    <w:p w14:paraId="144C0CC6">
      <w:pPr>
        <w:pStyle w:val="3"/>
      </w:pPr>
    </w:p>
    <w:p w14:paraId="08D3272F">
      <w:pPr>
        <w:pStyle w:val="3"/>
      </w:pPr>
    </w:p>
  </w:comment>
  <w:comment w:id="26" w:author="Gao, Yan" w:date="2021-02-16T19:07:00Z" w:initials="GY">
    <w:p w14:paraId="3DC110EC">
      <w:pPr>
        <w:pStyle w:val="3"/>
      </w:pPr>
      <w:r>
        <w:rPr>
          <w:rFonts w:hint="eastAsia"/>
        </w:rPr>
        <w:t>需要写的更加清楚一些，提供更多技术细节</w:t>
      </w:r>
    </w:p>
  </w:comment>
  <w:comment w:id="27" w:author="贾金原Jinyuan Jia-Tongji" w:date="2021-02-16T22:51:00Z" w:initials="">
    <w:p w14:paraId="3C1E4353">
      <w:pPr>
        <w:pStyle w:val="3"/>
      </w:pPr>
      <w:r>
        <w:rPr>
          <w:rFonts w:hint="eastAsia"/>
        </w:rPr>
        <w:t>动态行为对象的兴趣度如何定义呢？在静态3D对象兴趣度（关注度/重用度/填充度）的基础上进行扩展而来。志成与恩旸都考虑一下。</w:t>
      </w:r>
    </w:p>
  </w:comment>
  <w:comment w:id="28" w:author="Gao, Yan" w:date="2021-02-16T19:07:00Z" w:initials="GY">
    <w:p w14:paraId="27ED6C2B">
      <w:pPr>
        <w:pStyle w:val="3"/>
      </w:pPr>
      <w:r>
        <w:rPr>
          <w:rFonts w:hint="eastAsia"/>
        </w:rPr>
        <w:t>需要写的更加清楚一些，提供更多技术细节</w:t>
      </w:r>
    </w:p>
  </w:comment>
  <w:comment w:id="29" w:author="贾金原Jinyuan Jia-Tongji" w:date="2021-02-16T22:55:00Z" w:initials="">
    <w:p w14:paraId="4DA17F5B">
      <w:pPr>
        <w:pStyle w:val="3"/>
      </w:pPr>
      <w:r>
        <w:rPr>
          <w:rFonts w:hint="eastAsia"/>
        </w:rPr>
        <w:t>这一章最重要，尽可能突出技术路线与算法的最大亮点或创新性。</w:t>
      </w:r>
    </w:p>
  </w:comment>
  <w:comment w:id="30" w:author="Gao, Yan" w:date="2021-02-16T19:08:00Z" w:initials="GY">
    <w:p w14:paraId="482E4711">
      <w:pPr>
        <w:pStyle w:val="3"/>
      </w:pPr>
      <w:r>
        <w:rPr>
          <w:rFonts w:hint="eastAsia"/>
        </w:rPr>
        <w:t>填空</w:t>
      </w:r>
    </w:p>
  </w:comment>
  <w:comment w:id="31" w:author="贾金原Jinyuan Jia-Tongji" w:date="2021-02-16T22:59:00Z" w:initials="">
    <w:p w14:paraId="6CCE6DFC">
      <w:pPr>
        <w:pStyle w:val="3"/>
      </w:pPr>
      <w:r>
        <w:rPr>
          <w:rFonts w:hint="eastAsia"/>
        </w:rPr>
        <w:t>应该分为建模与渲染两部分的比较</w:t>
      </w:r>
    </w:p>
  </w:comment>
  <w:comment w:id="32" w:author="Gao, Yan" w:date="2021-02-16T19:09:00Z" w:initials="GY">
    <w:p w14:paraId="51A81C98">
      <w:pPr>
        <w:pStyle w:val="3"/>
      </w:pPr>
      <w:r>
        <w:rPr>
          <w:rFonts w:hint="eastAsia"/>
        </w:rPr>
        <w:t>左图中43人数附近有一个明显的d</w:t>
      </w:r>
      <w:r>
        <w:t xml:space="preserve">rop, </w:t>
      </w:r>
      <w:r>
        <w:rPr>
          <w:rFonts w:hint="eastAsia"/>
        </w:rPr>
        <w:t>请解释原因。</w:t>
      </w:r>
    </w:p>
  </w:comment>
  <w:comment w:id="33" w:author="贾金原Jinyuan Jia-Tongji" w:date="2021-02-16T23:01:00Z" w:initials="">
    <w:p w14:paraId="2EFE499E">
      <w:pPr>
        <w:pStyle w:val="3"/>
      </w:pPr>
      <w:r>
        <w:rPr>
          <w:rFonts w:hint="eastAsia"/>
        </w:rPr>
        <w:t>建议横轴与纵轴互换一下 比较二者在同样帧率下能支持的在线虚拟参会的最大人数 用一张图来表示对比。</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C706DB9" w15:done="1"/>
  <w15:commentEx w15:paraId="2F8E7243" w15:done="1" w15:paraIdParent="7C706DB9"/>
  <w15:commentEx w15:paraId="1D464D53" w15:done="0"/>
  <w15:commentEx w15:paraId="1C527318" w15:done="0"/>
  <w15:commentEx w15:paraId="6C676D88" w15:done="0"/>
  <w15:commentEx w15:paraId="37C14CB4" w15:done="0"/>
  <w15:commentEx w15:paraId="6DE92AAC" w15:done="0"/>
  <w15:commentEx w15:paraId="29CA67A5" w15:done="0"/>
  <w15:commentEx w15:paraId="25502842" w15:done="0"/>
  <w15:commentEx w15:paraId="0F2A2F2F" w15:done="0"/>
  <w15:commentEx w15:paraId="2DE02FD9" w15:done="0"/>
  <w15:commentEx w15:paraId="36307A67" w15:done="0"/>
  <w15:commentEx w15:paraId="4DE17F2C" w15:done="1"/>
  <w15:commentEx w15:paraId="378048B7" w15:done="1"/>
  <w15:commentEx w15:paraId="0A0E50B7" w15:done="1"/>
  <w15:commentEx w15:paraId="754C6E08" w15:done="0"/>
  <w15:commentEx w15:paraId="2D635C56" w15:done="0"/>
  <w15:commentEx w15:paraId="60A271AF" w15:done="1"/>
  <w15:commentEx w15:paraId="707179B4" w15:done="1"/>
  <w15:commentEx w15:paraId="2EB02B4D" w15:done="1"/>
  <w15:commentEx w15:paraId="38217DAF" w15:done="0"/>
  <w15:commentEx w15:paraId="4E4B613B" w15:done="0"/>
  <w15:commentEx w15:paraId="62AA38F2" w15:done="0"/>
  <w15:commentEx w15:paraId="3AA66AEA" w15:done="1"/>
  <w15:commentEx w15:paraId="48DF67EB" w15:done="1"/>
  <w15:commentEx w15:paraId="08D3272F" w15:done="1"/>
  <w15:commentEx w15:paraId="3DC110EC" w15:done="1"/>
  <w15:commentEx w15:paraId="3C1E4353" w15:done="1"/>
  <w15:commentEx w15:paraId="27ED6C2B" w15:done="1"/>
  <w15:commentEx w15:paraId="4DA17F5B" w15:done="0"/>
  <w15:commentEx w15:paraId="482E4711" w15:done="1"/>
  <w15:commentEx w15:paraId="6CCE6DFC" w15:done="0"/>
  <w15:commentEx w15:paraId="51A81C98" w15:done="0"/>
  <w15:commentEx w15:paraId="2EFE499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MR12">
    <w:altName w:val="Calibri"/>
    <w:panose1 w:val="00000000000000000000"/>
    <w:charset w:val="00"/>
    <w:family w:val="auto"/>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306211"/>
    <w:multiLevelType w:val="singleLevel"/>
    <w:tmpl w:val="16306211"/>
    <w:lvl w:ilvl="0" w:tentative="0">
      <w:start w:val="3"/>
      <w:numFmt w:val="decimal"/>
      <w:lvlText w:val="%1."/>
      <w:lvlJc w:val="left"/>
      <w:pPr>
        <w:tabs>
          <w:tab w:val="left" w:pos="312"/>
        </w:tabs>
      </w:pPr>
    </w:lvl>
  </w:abstractNum>
  <w:abstractNum w:abstractNumId="1">
    <w:nsid w:val="37A83340"/>
    <w:multiLevelType w:val="singleLevel"/>
    <w:tmpl w:val="37A83340"/>
    <w:lvl w:ilvl="0" w:tentative="0">
      <w:start w:val="2"/>
      <w:numFmt w:val="decimal"/>
      <w:suff w:val="space"/>
      <w:lvlText w:val="%1."/>
      <w:lvlJc w:val="left"/>
    </w:lvl>
  </w:abstractNum>
  <w:abstractNum w:abstractNumId="2">
    <w:nsid w:val="50BE9F40"/>
    <w:multiLevelType w:val="singleLevel"/>
    <w:tmpl w:val="50BE9F40"/>
    <w:lvl w:ilvl="0" w:tentative="0">
      <w:start w:val="1"/>
      <w:numFmt w:val="decimal"/>
      <w:suff w:val="space"/>
      <w:lvlText w:val="%1."/>
      <w:lvlJc w:val="left"/>
    </w:lvl>
  </w:abstractNum>
  <w:abstractNum w:abstractNumId="3">
    <w:nsid w:val="5F260F80"/>
    <w:multiLevelType w:val="multilevel"/>
    <w:tmpl w:val="5F260F8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59EEE24"/>
    <w:multiLevelType w:val="singleLevel"/>
    <w:tmpl w:val="659EEE24"/>
    <w:lvl w:ilvl="0" w:tentative="0">
      <w:start w:val="1"/>
      <w:numFmt w:val="decimal"/>
      <w:suff w:val="space"/>
      <w:lvlText w:val="%1."/>
      <w:lvlJc w:val="left"/>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ao, Yan">
    <w15:presenceInfo w15:providerId="None" w15:userId="Gao, Yan"/>
  </w15:person>
  <w15:person w15:author="大橙子">
    <w15:presenceInfo w15:providerId="WPS Office" w15:userId="342656259"/>
  </w15:person>
  <w15:person w15:author="贾金原Jinyuan Jia-Tongji">
    <w15:presenceInfo w15:providerId="None" w15:userId="贾金原Jinyuan Jia-Tongj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embedSystemFonts/>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92"/>
    <w:rsid w:val="000100F4"/>
    <w:rsid w:val="00012431"/>
    <w:rsid w:val="00024073"/>
    <w:rsid w:val="00040AD3"/>
    <w:rsid w:val="00073C0C"/>
    <w:rsid w:val="0009646A"/>
    <w:rsid w:val="000C01FC"/>
    <w:rsid w:val="000C07E7"/>
    <w:rsid w:val="000E3671"/>
    <w:rsid w:val="000F22A3"/>
    <w:rsid w:val="001055A4"/>
    <w:rsid w:val="00113108"/>
    <w:rsid w:val="00123CE2"/>
    <w:rsid w:val="00163551"/>
    <w:rsid w:val="00181AF8"/>
    <w:rsid w:val="001A63BD"/>
    <w:rsid w:val="001B047A"/>
    <w:rsid w:val="001B6F50"/>
    <w:rsid w:val="001B765C"/>
    <w:rsid w:val="001C116C"/>
    <w:rsid w:val="001D0B8B"/>
    <w:rsid w:val="001D6A2D"/>
    <w:rsid w:val="001F0521"/>
    <w:rsid w:val="001F0553"/>
    <w:rsid w:val="001F4386"/>
    <w:rsid w:val="002000BE"/>
    <w:rsid w:val="00215B4B"/>
    <w:rsid w:val="00231290"/>
    <w:rsid w:val="00235C95"/>
    <w:rsid w:val="00277C11"/>
    <w:rsid w:val="00284292"/>
    <w:rsid w:val="002933FF"/>
    <w:rsid w:val="00293CD1"/>
    <w:rsid w:val="002C43B9"/>
    <w:rsid w:val="002C7A1F"/>
    <w:rsid w:val="002E1949"/>
    <w:rsid w:val="003129AF"/>
    <w:rsid w:val="00337370"/>
    <w:rsid w:val="00347E4D"/>
    <w:rsid w:val="00364FB8"/>
    <w:rsid w:val="00373A03"/>
    <w:rsid w:val="003A2B64"/>
    <w:rsid w:val="003A795D"/>
    <w:rsid w:val="003B7B0C"/>
    <w:rsid w:val="003C0364"/>
    <w:rsid w:val="003E03EE"/>
    <w:rsid w:val="003E1426"/>
    <w:rsid w:val="003E6902"/>
    <w:rsid w:val="00401334"/>
    <w:rsid w:val="00403BD3"/>
    <w:rsid w:val="00407F04"/>
    <w:rsid w:val="004300B5"/>
    <w:rsid w:val="00444AC1"/>
    <w:rsid w:val="004659DC"/>
    <w:rsid w:val="004A4E43"/>
    <w:rsid w:val="004C501A"/>
    <w:rsid w:val="004E32B5"/>
    <w:rsid w:val="004E657A"/>
    <w:rsid w:val="004F34BF"/>
    <w:rsid w:val="004F4FD2"/>
    <w:rsid w:val="005603ED"/>
    <w:rsid w:val="00572054"/>
    <w:rsid w:val="005A56F9"/>
    <w:rsid w:val="005B4258"/>
    <w:rsid w:val="005B5447"/>
    <w:rsid w:val="005B7249"/>
    <w:rsid w:val="005C0C79"/>
    <w:rsid w:val="005F40B8"/>
    <w:rsid w:val="00600EBD"/>
    <w:rsid w:val="00611A98"/>
    <w:rsid w:val="0063560D"/>
    <w:rsid w:val="00640B06"/>
    <w:rsid w:val="00646191"/>
    <w:rsid w:val="0066279A"/>
    <w:rsid w:val="006676C6"/>
    <w:rsid w:val="006753C3"/>
    <w:rsid w:val="00691076"/>
    <w:rsid w:val="00693DDE"/>
    <w:rsid w:val="006C6087"/>
    <w:rsid w:val="007156C4"/>
    <w:rsid w:val="00721223"/>
    <w:rsid w:val="0072148D"/>
    <w:rsid w:val="00740248"/>
    <w:rsid w:val="00742D55"/>
    <w:rsid w:val="00742FC2"/>
    <w:rsid w:val="007546C0"/>
    <w:rsid w:val="00756558"/>
    <w:rsid w:val="007950C7"/>
    <w:rsid w:val="007C5D1B"/>
    <w:rsid w:val="007D00BE"/>
    <w:rsid w:val="007D6C9F"/>
    <w:rsid w:val="00802B3A"/>
    <w:rsid w:val="00812B39"/>
    <w:rsid w:val="008359D8"/>
    <w:rsid w:val="00852AFE"/>
    <w:rsid w:val="00876EF4"/>
    <w:rsid w:val="00895261"/>
    <w:rsid w:val="00895C44"/>
    <w:rsid w:val="008B73C4"/>
    <w:rsid w:val="008C7C49"/>
    <w:rsid w:val="00913405"/>
    <w:rsid w:val="009171D0"/>
    <w:rsid w:val="009415B9"/>
    <w:rsid w:val="00946452"/>
    <w:rsid w:val="009521EF"/>
    <w:rsid w:val="009521F5"/>
    <w:rsid w:val="009564DF"/>
    <w:rsid w:val="00957AC1"/>
    <w:rsid w:val="00987CC9"/>
    <w:rsid w:val="009920B7"/>
    <w:rsid w:val="0099671A"/>
    <w:rsid w:val="009A15EB"/>
    <w:rsid w:val="009C011B"/>
    <w:rsid w:val="009D556C"/>
    <w:rsid w:val="009F1973"/>
    <w:rsid w:val="00A10815"/>
    <w:rsid w:val="00A110A9"/>
    <w:rsid w:val="00A301FE"/>
    <w:rsid w:val="00A4250A"/>
    <w:rsid w:val="00A658E9"/>
    <w:rsid w:val="00A67EE2"/>
    <w:rsid w:val="00A8654C"/>
    <w:rsid w:val="00AA3C42"/>
    <w:rsid w:val="00AE3165"/>
    <w:rsid w:val="00B04464"/>
    <w:rsid w:val="00B2305C"/>
    <w:rsid w:val="00B556E9"/>
    <w:rsid w:val="00B60769"/>
    <w:rsid w:val="00B76D76"/>
    <w:rsid w:val="00B9675E"/>
    <w:rsid w:val="00BA13CF"/>
    <w:rsid w:val="00BB5912"/>
    <w:rsid w:val="00BE30B7"/>
    <w:rsid w:val="00C06ED7"/>
    <w:rsid w:val="00C17784"/>
    <w:rsid w:val="00C24C8C"/>
    <w:rsid w:val="00C24F73"/>
    <w:rsid w:val="00C6416E"/>
    <w:rsid w:val="00C8386B"/>
    <w:rsid w:val="00C86E9E"/>
    <w:rsid w:val="00C94A0B"/>
    <w:rsid w:val="00CE2355"/>
    <w:rsid w:val="00CF655D"/>
    <w:rsid w:val="00D02685"/>
    <w:rsid w:val="00D02B82"/>
    <w:rsid w:val="00D143DD"/>
    <w:rsid w:val="00D247D8"/>
    <w:rsid w:val="00D32F8A"/>
    <w:rsid w:val="00D46D9D"/>
    <w:rsid w:val="00D77348"/>
    <w:rsid w:val="00D8047A"/>
    <w:rsid w:val="00D80781"/>
    <w:rsid w:val="00D85880"/>
    <w:rsid w:val="00D94111"/>
    <w:rsid w:val="00DF0C24"/>
    <w:rsid w:val="00DF0CB6"/>
    <w:rsid w:val="00E16F7D"/>
    <w:rsid w:val="00E17FAB"/>
    <w:rsid w:val="00E41CCE"/>
    <w:rsid w:val="00E61576"/>
    <w:rsid w:val="00E64A1D"/>
    <w:rsid w:val="00E7245D"/>
    <w:rsid w:val="00E727F7"/>
    <w:rsid w:val="00E773CD"/>
    <w:rsid w:val="00E847DE"/>
    <w:rsid w:val="00E85293"/>
    <w:rsid w:val="00E91281"/>
    <w:rsid w:val="00EA29D3"/>
    <w:rsid w:val="00EC0018"/>
    <w:rsid w:val="00ED6DB8"/>
    <w:rsid w:val="00F1481D"/>
    <w:rsid w:val="00F80260"/>
    <w:rsid w:val="00F8664F"/>
    <w:rsid w:val="00FA228A"/>
    <w:rsid w:val="00FE0146"/>
    <w:rsid w:val="00FE412A"/>
    <w:rsid w:val="00FE56AE"/>
    <w:rsid w:val="01485FF0"/>
    <w:rsid w:val="028F45E5"/>
    <w:rsid w:val="04FD25AC"/>
    <w:rsid w:val="060250CC"/>
    <w:rsid w:val="0A081566"/>
    <w:rsid w:val="0CFF5DE5"/>
    <w:rsid w:val="0FF03A4C"/>
    <w:rsid w:val="1122290F"/>
    <w:rsid w:val="128F5E85"/>
    <w:rsid w:val="155B3F45"/>
    <w:rsid w:val="159A5E93"/>
    <w:rsid w:val="172267BB"/>
    <w:rsid w:val="17C67BDB"/>
    <w:rsid w:val="1CAD3072"/>
    <w:rsid w:val="1F541F46"/>
    <w:rsid w:val="1FC83AEC"/>
    <w:rsid w:val="22A43607"/>
    <w:rsid w:val="2314757F"/>
    <w:rsid w:val="266A01A5"/>
    <w:rsid w:val="28265449"/>
    <w:rsid w:val="29232347"/>
    <w:rsid w:val="2A754C64"/>
    <w:rsid w:val="2B7F0F4B"/>
    <w:rsid w:val="2D346F3A"/>
    <w:rsid w:val="2D6D5584"/>
    <w:rsid w:val="2DAB2C52"/>
    <w:rsid w:val="2EB05A93"/>
    <w:rsid w:val="307E6938"/>
    <w:rsid w:val="39B00A49"/>
    <w:rsid w:val="3B357BA1"/>
    <w:rsid w:val="3BA84DB5"/>
    <w:rsid w:val="3D9070A1"/>
    <w:rsid w:val="3E7174D2"/>
    <w:rsid w:val="405D0F1A"/>
    <w:rsid w:val="40FE40EE"/>
    <w:rsid w:val="433B0DF1"/>
    <w:rsid w:val="43B66EB3"/>
    <w:rsid w:val="43BA1321"/>
    <w:rsid w:val="440309CF"/>
    <w:rsid w:val="44094EAA"/>
    <w:rsid w:val="456B31C3"/>
    <w:rsid w:val="45F23A0E"/>
    <w:rsid w:val="460E3206"/>
    <w:rsid w:val="4A90526E"/>
    <w:rsid w:val="4AAC3529"/>
    <w:rsid w:val="4AB472A2"/>
    <w:rsid w:val="4B00282E"/>
    <w:rsid w:val="4BD0624B"/>
    <w:rsid w:val="4C03456A"/>
    <w:rsid w:val="4C2B22CF"/>
    <w:rsid w:val="4D6E7AD8"/>
    <w:rsid w:val="4E044C2B"/>
    <w:rsid w:val="4F780638"/>
    <w:rsid w:val="4FD911B2"/>
    <w:rsid w:val="506C1D77"/>
    <w:rsid w:val="510D0B40"/>
    <w:rsid w:val="51B64559"/>
    <w:rsid w:val="544B7BA8"/>
    <w:rsid w:val="56D00F3A"/>
    <w:rsid w:val="572C4429"/>
    <w:rsid w:val="59155FD7"/>
    <w:rsid w:val="5CC37C15"/>
    <w:rsid w:val="5F473486"/>
    <w:rsid w:val="62B73B0E"/>
    <w:rsid w:val="631B0A8C"/>
    <w:rsid w:val="6353524C"/>
    <w:rsid w:val="682A60E2"/>
    <w:rsid w:val="687A7184"/>
    <w:rsid w:val="69827AF6"/>
    <w:rsid w:val="69A61CC1"/>
    <w:rsid w:val="6AE17FDF"/>
    <w:rsid w:val="6E7E4E75"/>
    <w:rsid w:val="7C5F4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annotation text"/>
    <w:basedOn w:val="1"/>
    <w:link w:val="15"/>
    <w:qFormat/>
    <w:uiPriority w:val="0"/>
    <w:pPr>
      <w:jc w:val="left"/>
    </w:pPr>
  </w:style>
  <w:style w:type="paragraph" w:styleId="4">
    <w:name w:val="Balloon Text"/>
    <w:basedOn w:val="1"/>
    <w:link w:val="14"/>
    <w:qFormat/>
    <w:uiPriority w:val="0"/>
    <w:pPr>
      <w:spacing w:after="0" w:line="240" w:lineRule="auto"/>
    </w:pPr>
    <w:rPr>
      <w:rFonts w:ascii="Segoe UI" w:hAnsi="Segoe UI" w:cs="Segoe UI"/>
      <w:sz w:val="18"/>
      <w:szCs w:val="18"/>
    </w:rPr>
  </w:style>
  <w:style w:type="paragraph" w:styleId="5">
    <w:name w:val="footer"/>
    <w:basedOn w:val="1"/>
    <w:link w:val="18"/>
    <w:qFormat/>
    <w:uiPriority w:val="0"/>
    <w:pPr>
      <w:tabs>
        <w:tab w:val="center" w:pos="4680"/>
        <w:tab w:val="right" w:pos="9360"/>
      </w:tabs>
      <w:spacing w:after="0" w:line="240" w:lineRule="auto"/>
    </w:pPr>
  </w:style>
  <w:style w:type="paragraph" w:styleId="6">
    <w:name w:val="header"/>
    <w:basedOn w:val="1"/>
    <w:link w:val="17"/>
    <w:qFormat/>
    <w:uiPriority w:val="0"/>
    <w:pPr>
      <w:tabs>
        <w:tab w:val="center" w:pos="4680"/>
        <w:tab w:val="right" w:pos="9360"/>
      </w:tabs>
      <w:spacing w:after="0" w:line="240" w:lineRule="auto"/>
    </w:pPr>
  </w:style>
  <w:style w:type="paragraph" w:styleId="7">
    <w:name w:val="annotation subject"/>
    <w:basedOn w:val="3"/>
    <w:next w:val="3"/>
    <w:link w:val="16"/>
    <w:qFormat/>
    <w:uiPriority w:val="0"/>
    <w:pPr>
      <w:spacing w:line="240" w:lineRule="auto"/>
      <w:jc w:val="both"/>
    </w:pPr>
    <w:rPr>
      <w:b/>
      <w:bCs/>
      <w:sz w:val="20"/>
      <w:szCs w:val="20"/>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character" w:styleId="12">
    <w:name w:val="annotation reference"/>
    <w:basedOn w:val="10"/>
    <w:qFormat/>
    <w:uiPriority w:val="0"/>
    <w:rPr>
      <w:sz w:val="16"/>
      <w:szCs w:val="16"/>
    </w:rPr>
  </w:style>
  <w:style w:type="paragraph" w:styleId="13">
    <w:name w:val="List Paragraph"/>
    <w:basedOn w:val="1"/>
    <w:qFormat/>
    <w:uiPriority w:val="99"/>
    <w:pPr>
      <w:ind w:firstLine="420" w:firstLineChars="200"/>
    </w:pPr>
  </w:style>
  <w:style w:type="character" w:customStyle="1" w:styleId="14">
    <w:name w:val="Balloon Text Char"/>
    <w:basedOn w:val="10"/>
    <w:link w:val="4"/>
    <w:qFormat/>
    <w:uiPriority w:val="0"/>
    <w:rPr>
      <w:rFonts w:ascii="Segoe UI" w:hAnsi="Segoe UI" w:cs="Segoe UI" w:eastAsiaTheme="minorEastAsia"/>
      <w:kern w:val="2"/>
      <w:sz w:val="18"/>
      <w:szCs w:val="18"/>
    </w:rPr>
  </w:style>
  <w:style w:type="character" w:customStyle="1" w:styleId="15">
    <w:name w:val="Comment Text Char"/>
    <w:basedOn w:val="10"/>
    <w:link w:val="3"/>
    <w:qFormat/>
    <w:uiPriority w:val="0"/>
    <w:rPr>
      <w:rFonts w:asciiTheme="minorHAnsi" w:hAnsiTheme="minorHAnsi" w:eastAsiaTheme="minorEastAsia" w:cstheme="minorBidi"/>
      <w:kern w:val="2"/>
      <w:sz w:val="21"/>
      <w:szCs w:val="24"/>
    </w:rPr>
  </w:style>
  <w:style w:type="character" w:customStyle="1" w:styleId="16">
    <w:name w:val="Comment Subject Char"/>
    <w:basedOn w:val="15"/>
    <w:link w:val="7"/>
    <w:qFormat/>
    <w:uiPriority w:val="0"/>
    <w:rPr>
      <w:rFonts w:asciiTheme="minorHAnsi" w:hAnsiTheme="minorHAnsi" w:eastAsiaTheme="minorEastAsia" w:cstheme="minorBidi"/>
      <w:b/>
      <w:bCs/>
      <w:kern w:val="2"/>
      <w:sz w:val="21"/>
      <w:szCs w:val="24"/>
    </w:rPr>
  </w:style>
  <w:style w:type="character" w:customStyle="1" w:styleId="17">
    <w:name w:val="Header Char"/>
    <w:basedOn w:val="10"/>
    <w:link w:val="6"/>
    <w:qFormat/>
    <w:uiPriority w:val="0"/>
    <w:rPr>
      <w:rFonts w:asciiTheme="minorHAnsi" w:hAnsiTheme="minorHAnsi" w:eastAsiaTheme="minorEastAsia" w:cstheme="minorBidi"/>
      <w:kern w:val="2"/>
      <w:sz w:val="21"/>
      <w:szCs w:val="24"/>
    </w:rPr>
  </w:style>
  <w:style w:type="character" w:customStyle="1" w:styleId="18">
    <w:name w:val="Footer Char"/>
    <w:basedOn w:val="10"/>
    <w:link w:val="5"/>
    <w:qFormat/>
    <w:uiPriority w:val="0"/>
    <w:rPr>
      <w:rFonts w:asciiTheme="minorHAnsi" w:hAnsiTheme="minorHAnsi" w:eastAsiaTheme="minorEastAsia" w:cstheme="minorBidi"/>
      <w:kern w:val="2"/>
      <w:sz w:val="21"/>
      <w:szCs w:val="24"/>
    </w:rPr>
  </w:style>
  <w:style w:type="character" w:styleId="19">
    <w:name w:val="Placeholder Text"/>
    <w:basedOn w:val="10"/>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1" Type="http://schemas.microsoft.com/office/2011/relationships/people" Target="people.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1941</Words>
  <Characters>11067</Characters>
  <Lines>92</Lines>
  <Paragraphs>25</Paragraphs>
  <TotalTime>0</TotalTime>
  <ScaleCrop>false</ScaleCrop>
  <LinksUpToDate>false</LinksUpToDate>
  <CharactersWithSpaces>12983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2021-01-30T11:06:00Z</dcterms:created>
  <dc:creator>28142</dc:creator>
  <cp:lastModifiedBy>大橙子</cp:lastModifiedBy>
  <dcterms:modified xsi:type="dcterms:W3CDTF">2021-02-18T14:07:53Z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